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F8552" w14:textId="77777777" w:rsidR="00954414" w:rsidRDefault="00954414">
      <w:pPr>
        <w:widowControl w:val="0"/>
        <w:pBdr>
          <w:top w:val="nil"/>
          <w:left w:val="nil"/>
          <w:bottom w:val="nil"/>
          <w:right w:val="nil"/>
          <w:between w:val="nil"/>
        </w:pBdr>
        <w:spacing w:after="0"/>
      </w:pPr>
    </w:p>
    <w:p w14:paraId="21FA68F1" w14:textId="4CB1DA19" w:rsidR="00954414" w:rsidRDefault="00E82155">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The global hydrodynamic model</w:t>
      </w:r>
      <w:r>
        <w:rPr>
          <w:rFonts w:ascii="Arial" w:eastAsia="Arial" w:hAnsi="Arial" w:cs="Arial"/>
          <w:b/>
          <w:color w:val="000000"/>
          <w:sz w:val="32"/>
          <w:szCs w:val="32"/>
        </w:rPr>
        <w:br/>
        <w:t xml:space="preserve">CaMa-Flood (version </w:t>
      </w:r>
      <w:ins w:id="0" w:author="山崎　大" w:date="2020-12-23T13:43:00Z">
        <w:r w:rsidR="00537A6A">
          <w:rPr>
            <w:rFonts w:ascii="Arial" w:eastAsia="Arial" w:hAnsi="Arial" w:cs="Arial"/>
            <w:b/>
            <w:color w:val="000000"/>
            <w:sz w:val="32"/>
            <w:szCs w:val="32"/>
          </w:rPr>
          <w:t>4</w:t>
        </w:r>
      </w:ins>
      <w:del w:id="1" w:author="山崎　大" w:date="2020-12-23T13:43:00Z">
        <w:r w:rsidDel="00537A6A">
          <w:rPr>
            <w:rFonts w:ascii="Arial" w:eastAsia="Arial" w:hAnsi="Arial" w:cs="Arial"/>
            <w:b/>
            <w:color w:val="000000"/>
            <w:sz w:val="32"/>
            <w:szCs w:val="32"/>
          </w:rPr>
          <w:delText>3</w:delText>
        </w:r>
      </w:del>
      <w:r>
        <w:rPr>
          <w:rFonts w:ascii="Arial" w:eastAsia="Arial" w:hAnsi="Arial" w:cs="Arial"/>
          <w:b/>
          <w:color w:val="000000"/>
          <w:sz w:val="32"/>
          <w:szCs w:val="32"/>
        </w:rPr>
        <w:t>.</w:t>
      </w:r>
      <w:del w:id="2" w:author="ZHOU XUDONG" w:date="2020-08-18T16:53:00Z">
        <w:r w:rsidDel="008130DB">
          <w:rPr>
            <w:rFonts w:ascii="Arial" w:eastAsia="Arial" w:hAnsi="Arial" w:cs="Arial"/>
            <w:b/>
            <w:color w:val="000000"/>
            <w:sz w:val="32"/>
            <w:szCs w:val="32"/>
          </w:rPr>
          <w:delText>95a</w:delText>
        </w:r>
      </w:del>
      <w:ins w:id="3" w:author="山崎　大" w:date="2020-12-23T13:43:00Z">
        <w:r w:rsidR="00537A6A">
          <w:rPr>
            <w:rFonts w:ascii="Arial" w:eastAsia="Arial" w:hAnsi="Arial" w:cs="Arial"/>
            <w:b/>
            <w:color w:val="000000"/>
            <w:sz w:val="32"/>
            <w:szCs w:val="32"/>
          </w:rPr>
          <w:t>0</w:t>
        </w:r>
      </w:ins>
      <w:ins w:id="4" w:author="ZHOU XUDONG" w:date="2020-08-18T16:53:00Z">
        <w:del w:id="5" w:author="山崎　大" w:date="2020-12-23T13:43:00Z">
          <w:r w:rsidR="008130DB" w:rsidDel="00537A6A">
            <w:rPr>
              <w:rFonts w:ascii="Arial" w:eastAsia="Arial" w:hAnsi="Arial" w:cs="Arial"/>
              <w:b/>
              <w:color w:val="000000"/>
              <w:sz w:val="32"/>
              <w:szCs w:val="32"/>
            </w:rPr>
            <w:delText>96</w:delText>
          </w:r>
          <w:r w:rsidR="008130DB" w:rsidDel="00537A6A">
            <w:rPr>
              <w:rFonts w:ascii="Arial" w:eastAsia="Arial" w:hAnsi="Arial" w:cs="Arial" w:hint="eastAsia"/>
              <w:b/>
              <w:color w:val="000000"/>
              <w:sz w:val="32"/>
              <w:szCs w:val="32"/>
            </w:rPr>
            <w:delText>b</w:delText>
          </w:r>
        </w:del>
      </w:ins>
      <w:r>
        <w:rPr>
          <w:rFonts w:ascii="Arial" w:eastAsia="Arial" w:hAnsi="Arial" w:cs="Arial"/>
          <w:b/>
          <w:color w:val="000000"/>
          <w:sz w:val="32"/>
          <w:szCs w:val="32"/>
        </w:rPr>
        <w:t>)</w:t>
      </w:r>
    </w:p>
    <w:p w14:paraId="1E98AA56" w14:textId="77777777" w:rsidR="00954414" w:rsidRDefault="00E82155">
      <w:pPr>
        <w:pBdr>
          <w:top w:val="nil"/>
          <w:left w:val="nil"/>
          <w:bottom w:val="nil"/>
          <w:right w:val="nil"/>
          <w:between w:val="nil"/>
        </w:pBdr>
        <w:spacing w:before="240" w:after="0"/>
        <w:jc w:val="center"/>
        <w:rPr>
          <w:rFonts w:ascii="Arial" w:eastAsia="Arial" w:hAnsi="Arial" w:cs="Arial"/>
          <w:b/>
          <w:color w:val="000000"/>
          <w:sz w:val="28"/>
          <w:szCs w:val="28"/>
        </w:rPr>
      </w:pPr>
      <w:r>
        <w:rPr>
          <w:rFonts w:ascii="Arial" w:eastAsia="Arial" w:hAnsi="Arial" w:cs="Arial"/>
          <w:b/>
          <w:color w:val="000000"/>
          <w:sz w:val="28"/>
          <w:szCs w:val="28"/>
        </w:rPr>
        <w:t>Dai YAMAZAKI</w:t>
      </w:r>
    </w:p>
    <w:p w14:paraId="61CB7557" w14:textId="77777777" w:rsidR="00954414" w:rsidRDefault="00E82155">
      <w:pPr>
        <w:pBdr>
          <w:top w:val="nil"/>
          <w:left w:val="nil"/>
          <w:bottom w:val="nil"/>
          <w:right w:val="nil"/>
          <w:between w:val="nil"/>
        </w:pBdr>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Institute of Industrial Science, The University of Tokyo</w:t>
      </w:r>
    </w:p>
    <w:p w14:paraId="55616B1D"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p>
    <w:p w14:paraId="15570F94" w14:textId="77777777" w:rsidR="00954414" w:rsidRDefault="00E82155">
      <w:pPr>
        <w:pBdr>
          <w:top w:val="nil"/>
          <w:left w:val="nil"/>
          <w:bottom w:val="nil"/>
          <w:right w:val="nil"/>
          <w:between w:val="nil"/>
        </w:pBdr>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yamadai@rainbow.iis.u-tokyo.ac.jp</w:t>
      </w:r>
    </w:p>
    <w:p w14:paraId="47FD64A7"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p>
    <w:p w14:paraId="5F0B23DF"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p>
    <w:p w14:paraId="496C0D9C" w14:textId="77777777" w:rsidR="00954414" w:rsidRDefault="00E82155">
      <w:pPr>
        <w:pBdr>
          <w:top w:val="nil"/>
          <w:left w:val="nil"/>
          <w:bottom w:val="nil"/>
          <w:right w:val="nil"/>
          <w:between w:val="nil"/>
        </w:pBdr>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with Support of CaMa-Flood development team:</w:t>
      </w:r>
    </w:p>
    <w:p w14:paraId="5152ED37"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p>
    <w:p w14:paraId="7563451F" w14:textId="77777777" w:rsidR="00954414" w:rsidRDefault="00E82155">
      <w:pPr>
        <w:pBdr>
          <w:top w:val="nil"/>
          <w:left w:val="nil"/>
          <w:bottom w:val="nil"/>
          <w:right w:val="nil"/>
          <w:between w:val="nil"/>
        </w:pBdr>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X. Zhou (U-Tokyo), E. Dutra (ECMWF)</w:t>
      </w:r>
    </w:p>
    <w:p w14:paraId="7C5FB6E9"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p>
    <w:p w14:paraId="7EF90433" w14:textId="77777777" w:rsidR="00954414" w:rsidRDefault="00954414">
      <w:pPr>
        <w:pBdr>
          <w:top w:val="nil"/>
          <w:left w:val="nil"/>
          <w:bottom w:val="nil"/>
          <w:right w:val="nil"/>
          <w:between w:val="nil"/>
        </w:pBdr>
        <w:spacing w:after="0" w:line="240" w:lineRule="auto"/>
        <w:jc w:val="center"/>
        <w:rPr>
          <w:rFonts w:ascii="Arial" w:eastAsia="Arial" w:hAnsi="Arial" w:cs="Arial"/>
          <w:color w:val="000000"/>
          <w:sz w:val="20"/>
          <w:szCs w:val="20"/>
        </w:rPr>
      </w:pPr>
      <w:bookmarkStart w:id="6" w:name="_41mghml" w:colFirst="0" w:colLast="0"/>
      <w:bookmarkEnd w:id="6"/>
    </w:p>
    <w:p w14:paraId="32230699" w14:textId="2E7CBE81" w:rsidR="00954414" w:rsidRDefault="00E82155">
      <w:pPr>
        <w:pBdr>
          <w:top w:val="nil"/>
          <w:left w:val="nil"/>
          <w:bottom w:val="nil"/>
          <w:right w:val="nil"/>
          <w:between w:val="nil"/>
        </w:pBdr>
        <w:spacing w:after="0" w:line="240" w:lineRule="auto"/>
        <w:jc w:val="center"/>
        <w:rPr>
          <w:rFonts w:ascii="Arial" w:eastAsia="Arial" w:hAnsi="Arial" w:cs="Arial"/>
          <w:color w:val="000000"/>
          <w:sz w:val="20"/>
          <w:szCs w:val="20"/>
        </w:rPr>
      </w:pPr>
      <w:del w:id="7" w:author="ZHOU XUDONG" w:date="2020-12-16T14:59:00Z">
        <w:r w:rsidDel="006F0EDB">
          <w:rPr>
            <w:rFonts w:ascii="Arial" w:eastAsia="Arial" w:hAnsi="Arial" w:cs="Arial" w:hint="eastAsia"/>
            <w:color w:val="000000"/>
            <w:sz w:val="20"/>
            <w:szCs w:val="20"/>
          </w:rPr>
          <w:delText xml:space="preserve">Sep </w:delText>
        </w:r>
      </w:del>
      <w:ins w:id="8" w:author="ZHOU XUDONG" w:date="2020-12-16T14:59:00Z">
        <w:r w:rsidR="006F0EDB">
          <w:rPr>
            <w:rFonts w:ascii="Arial" w:eastAsia="Arial" w:hAnsi="Arial" w:cs="Arial" w:hint="eastAsia"/>
            <w:color w:val="000000"/>
            <w:sz w:val="20"/>
            <w:szCs w:val="20"/>
          </w:rPr>
          <w:t>December</w:t>
        </w:r>
        <w:r w:rsidR="006F0EDB">
          <w:rPr>
            <w:rFonts w:ascii="Microsoft YaHei" w:eastAsia="Microsoft YaHei" w:hAnsi="Microsoft YaHei" w:cs="Microsoft YaHei"/>
            <w:color w:val="000000"/>
            <w:sz w:val="20"/>
            <w:szCs w:val="20"/>
          </w:rPr>
          <w:t xml:space="preserve">, </w:t>
        </w:r>
      </w:ins>
      <w:del w:id="9" w:author="ZHOU XUDONG" w:date="2020-08-18T16:53:00Z">
        <w:r w:rsidDel="008130DB">
          <w:rPr>
            <w:rFonts w:ascii="Arial" w:eastAsia="Arial" w:hAnsi="Arial" w:cs="Arial"/>
            <w:color w:val="000000"/>
            <w:sz w:val="20"/>
            <w:szCs w:val="20"/>
          </w:rPr>
          <w:delText>2019</w:delText>
        </w:r>
      </w:del>
      <w:ins w:id="10" w:author="ZHOU XUDONG" w:date="2020-08-18T16:53:00Z">
        <w:r w:rsidR="008130DB">
          <w:rPr>
            <w:rFonts w:ascii="Arial" w:eastAsia="Arial" w:hAnsi="Arial" w:cs="Arial"/>
            <w:color w:val="000000"/>
            <w:sz w:val="20"/>
            <w:szCs w:val="20"/>
          </w:rPr>
          <w:t>2020</w:t>
        </w:r>
      </w:ins>
    </w:p>
    <w:p w14:paraId="6E9D3EA3" w14:textId="77777777" w:rsidR="002B755D" w:rsidRDefault="002B755D">
      <w:pPr>
        <w:pBdr>
          <w:top w:val="nil"/>
          <w:left w:val="nil"/>
          <w:bottom w:val="nil"/>
          <w:right w:val="nil"/>
          <w:between w:val="nil"/>
        </w:pBdr>
        <w:spacing w:after="180" w:line="420" w:lineRule="auto"/>
        <w:jc w:val="both"/>
        <w:rPr>
          <w:ins w:id="11" w:author="ZHOU XUDONG" w:date="2020-08-19T16:57:00Z"/>
          <w:rFonts w:ascii="Arial" w:eastAsia="Arial" w:hAnsi="Arial" w:cs="Arial"/>
          <w:b/>
          <w:color w:val="000000"/>
          <w:sz w:val="24"/>
          <w:szCs w:val="24"/>
        </w:rPr>
      </w:pPr>
      <w:bookmarkStart w:id="12" w:name="_gjdgxs" w:colFirst="0" w:colLast="0"/>
      <w:bookmarkEnd w:id="12"/>
    </w:p>
    <w:p w14:paraId="04C0EEFB" w14:textId="3D7C8F96" w:rsidR="00954414" w:rsidRDefault="00E82155">
      <w:pPr>
        <w:pBdr>
          <w:top w:val="nil"/>
          <w:left w:val="nil"/>
          <w:bottom w:val="nil"/>
          <w:right w:val="nil"/>
          <w:between w:val="nil"/>
        </w:pBdr>
        <w:spacing w:after="180" w:line="420" w:lineRule="auto"/>
        <w:jc w:val="both"/>
        <w:rPr>
          <w:rFonts w:ascii="Arial" w:eastAsia="Arial" w:hAnsi="Arial" w:cs="Arial"/>
          <w:b/>
          <w:color w:val="000000"/>
          <w:sz w:val="24"/>
          <w:szCs w:val="24"/>
        </w:rPr>
      </w:pPr>
      <w:r>
        <w:rPr>
          <w:rFonts w:ascii="Arial" w:eastAsia="Arial" w:hAnsi="Arial" w:cs="Arial"/>
          <w:b/>
          <w:color w:val="000000"/>
          <w:sz w:val="24"/>
          <w:szCs w:val="24"/>
        </w:rPr>
        <w:t>NOTE:</w:t>
      </w:r>
    </w:p>
    <w:p w14:paraId="789CCD06"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Please contact </w:t>
      </w:r>
      <w:del w:id="13" w:author="Xudong Zhou" w:date="2019-12-17T01:21:00Z">
        <w:r>
          <w:rPr>
            <w:rFonts w:ascii="Arial" w:eastAsia="Arial" w:hAnsi="Arial" w:cs="Arial"/>
            <w:color w:val="000000"/>
            <w:sz w:val="21"/>
            <w:szCs w:val="21"/>
          </w:rPr>
          <w:delText xml:space="preserve">to </w:delText>
        </w:r>
      </w:del>
      <w:r>
        <w:rPr>
          <w:rFonts w:ascii="Arial" w:eastAsia="Arial" w:hAnsi="Arial" w:cs="Arial"/>
          <w:color w:val="000000"/>
          <w:sz w:val="21"/>
          <w:szCs w:val="21"/>
        </w:rPr>
        <w:t xml:space="preserve">the developer (Dai Yamazaki) for the acquisition of the CaMa-Flood package. Do not </w:t>
      </w:r>
      <w:ins w:id="14" w:author="Xudong Zhou" w:date="2019-12-17T01:21:00Z">
        <w:r>
          <w:rPr>
            <w:rFonts w:ascii="Arial" w:eastAsia="Arial" w:hAnsi="Arial" w:cs="Arial"/>
            <w:color w:val="000000"/>
            <w:sz w:val="21"/>
            <w:szCs w:val="21"/>
          </w:rPr>
          <w:t>redistribute</w:t>
        </w:r>
      </w:ins>
      <w:del w:id="15" w:author="Xudong Zhou" w:date="2019-12-17T01:21:00Z">
        <w:r>
          <w:rPr>
            <w:rFonts w:ascii="Arial" w:eastAsia="Arial" w:hAnsi="Arial" w:cs="Arial"/>
            <w:color w:val="000000"/>
            <w:sz w:val="21"/>
            <w:szCs w:val="21"/>
          </w:rPr>
          <w:delText>re-distribute</w:delText>
        </w:r>
      </w:del>
      <w:r>
        <w:rPr>
          <w:rFonts w:ascii="Arial" w:eastAsia="Arial" w:hAnsi="Arial" w:cs="Arial"/>
          <w:color w:val="000000"/>
          <w:sz w:val="21"/>
          <w:szCs w:val="21"/>
        </w:rPr>
        <w:t xml:space="preserve"> the package to someone else without a notice to the developer. This is because the developer wants to keep the list of users for making a notice of the updates and bugs of the CaMa-Flood package.</w:t>
      </w:r>
    </w:p>
    <w:p w14:paraId="32726813" w14:textId="0148910E" w:rsidR="00954414" w:rsidDel="00795507" w:rsidRDefault="00E82155">
      <w:pPr>
        <w:pBdr>
          <w:top w:val="nil"/>
          <w:left w:val="nil"/>
          <w:bottom w:val="nil"/>
          <w:right w:val="nil"/>
          <w:between w:val="nil"/>
        </w:pBdr>
        <w:spacing w:after="180" w:line="420" w:lineRule="auto"/>
        <w:ind w:firstLine="284"/>
        <w:jc w:val="both"/>
        <w:rPr>
          <w:del w:id="16" w:author="山崎　大" w:date="2020-12-23T13:43:00Z"/>
          <w:rFonts w:ascii="Arial" w:eastAsia="Arial" w:hAnsi="Arial" w:cs="Arial"/>
          <w:color w:val="000000"/>
          <w:sz w:val="21"/>
          <w:szCs w:val="21"/>
        </w:rPr>
      </w:pPr>
      <w:del w:id="17" w:author="山崎　大" w:date="2020-12-23T13:43:00Z">
        <w:r w:rsidDel="00795507">
          <w:rPr>
            <w:rFonts w:ascii="Arial" w:eastAsia="Arial" w:hAnsi="Arial" w:cs="Arial"/>
            <w:color w:val="000000"/>
            <w:sz w:val="21"/>
            <w:szCs w:val="21"/>
          </w:rPr>
          <w:delText xml:space="preserve">The CaMa-Flood v3.9.X is an </w:delText>
        </w:r>
        <w:r w:rsidDel="00795507">
          <w:rPr>
            <w:rFonts w:ascii="Arial" w:eastAsia="Arial" w:hAnsi="Arial" w:cs="Arial"/>
            <w:b/>
            <w:color w:val="000000"/>
            <w:sz w:val="21"/>
            <w:szCs w:val="21"/>
          </w:rPr>
          <w:delText>“early-adapter release of CaMa-Flood v4”</w:delText>
        </w:r>
        <w:r w:rsidDel="00795507">
          <w:rPr>
            <w:rFonts w:ascii="Arial" w:eastAsia="Arial" w:hAnsi="Arial" w:cs="Arial"/>
            <w:color w:val="000000"/>
            <w:sz w:val="21"/>
            <w:szCs w:val="21"/>
          </w:rPr>
          <w:delText xml:space="preserve">. </w:delText>
        </w:r>
        <w:r w:rsidRPr="00E53D44" w:rsidDel="00795507">
          <w:rPr>
            <w:rFonts w:ascii="Arial" w:eastAsia="Arial" w:hAnsi="Arial" w:cs="Arial"/>
            <w:color w:val="000000"/>
            <w:sz w:val="21"/>
            <w:szCs w:val="21"/>
            <w:highlight w:val="yellow"/>
            <w:rPrChange w:id="18" w:author="ZHOU XUDONG" w:date="2020-09-08T16:58:00Z">
              <w:rPr>
                <w:rFonts w:ascii="Arial" w:eastAsia="Arial" w:hAnsi="Arial" w:cs="Arial"/>
                <w:color w:val="000000"/>
                <w:sz w:val="21"/>
                <w:szCs w:val="21"/>
              </w:rPr>
            </w:rPrChange>
          </w:rPr>
          <w:delText>As it is the beta version, there are possibilities of frequent model update due to bug-fix &amp; additional developments.</w:delText>
        </w:r>
      </w:del>
    </w:p>
    <w:p w14:paraId="6A0F7558"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6E15A601" w14:textId="5EA1F403" w:rsidR="00954414" w:rsidDel="00C42704" w:rsidRDefault="00E82155">
      <w:pPr>
        <w:pStyle w:val="af1"/>
        <w:rPr>
          <w:del w:id="19" w:author="ZHOU XUDONG" w:date="2020-08-19T16:50:00Z"/>
          <w:rFonts w:ascii="Arial" w:eastAsia="Arial" w:hAnsi="Arial" w:cs="Arial"/>
          <w:color w:val="000000"/>
          <w:sz w:val="24"/>
          <w:szCs w:val="24"/>
        </w:rPr>
      </w:pPr>
      <w:bookmarkStart w:id="20" w:name="_30j0zll" w:colFirst="0" w:colLast="0"/>
      <w:bookmarkEnd w:id="20"/>
      <w:del w:id="21" w:author="ZHOU XUDONG" w:date="2020-08-19T16:50:00Z">
        <w:r w:rsidDel="00C42704">
          <w:rPr>
            <w:rFonts w:ascii="Arial" w:eastAsia="Arial" w:hAnsi="Arial" w:cs="Arial"/>
            <w:color w:val="000000"/>
            <w:sz w:val="24"/>
            <w:szCs w:val="24"/>
          </w:rPr>
          <w:delText>INDEX</w:delText>
        </w:r>
      </w:del>
    </w:p>
    <w:p w14:paraId="061AFB59" w14:textId="65138132" w:rsidR="00C42704" w:rsidRDefault="00C42704" w:rsidP="00C42704">
      <w:pPr>
        <w:rPr>
          <w:ins w:id="22" w:author="ZHOU XUDONG" w:date="2020-08-19T16:50:00Z"/>
          <w:lang w:eastAsia="en-US"/>
        </w:rPr>
      </w:pPr>
    </w:p>
    <w:p w14:paraId="385057B2" w14:textId="349CD967" w:rsidR="00C42704" w:rsidRDefault="00C42704" w:rsidP="00C42704">
      <w:pPr>
        <w:rPr>
          <w:ins w:id="23" w:author="ZHOU XUDONG" w:date="2020-08-19T16:50:00Z"/>
          <w:lang w:eastAsia="en-US"/>
        </w:rPr>
      </w:pPr>
    </w:p>
    <w:p w14:paraId="004D1B44" w14:textId="291BA0D3" w:rsidR="00C42704" w:rsidRDefault="00C42704" w:rsidP="00C42704">
      <w:pPr>
        <w:rPr>
          <w:ins w:id="24" w:author="ZHOU XUDONG" w:date="2020-08-19T16:50:00Z"/>
          <w:lang w:eastAsia="en-US"/>
        </w:rPr>
      </w:pPr>
    </w:p>
    <w:p w14:paraId="10B1A2E7" w14:textId="77777777" w:rsidR="00C42704" w:rsidRPr="00C42704" w:rsidRDefault="00C42704">
      <w:pPr>
        <w:rPr>
          <w:ins w:id="25" w:author="ZHOU XUDONG" w:date="2020-08-19T16:50:00Z"/>
          <w:lang w:eastAsia="en-US"/>
          <w:rPrChange w:id="26" w:author="ZHOU XUDONG" w:date="2020-08-19T16:50:00Z">
            <w:rPr>
              <w:ins w:id="27" w:author="ZHOU XUDONG" w:date="2020-08-19T16:50:00Z"/>
              <w:rFonts w:ascii="Arial" w:eastAsia="Arial" w:hAnsi="Arial" w:cs="Arial"/>
              <w:b/>
              <w:color w:val="000000"/>
              <w:sz w:val="24"/>
              <w:szCs w:val="24"/>
            </w:rPr>
          </w:rPrChange>
        </w:rPr>
        <w:pPrChange w:id="28" w:author="ZHOU XUDONG" w:date="2020-08-19T16:50:00Z">
          <w:pPr>
            <w:pBdr>
              <w:top w:val="nil"/>
              <w:left w:val="nil"/>
              <w:bottom w:val="nil"/>
              <w:right w:val="nil"/>
              <w:between w:val="nil"/>
            </w:pBdr>
            <w:spacing w:after="180" w:line="420" w:lineRule="auto"/>
            <w:jc w:val="both"/>
          </w:pPr>
        </w:pPrChange>
      </w:pPr>
    </w:p>
    <w:p w14:paraId="2B8F7AC6" w14:textId="77777777" w:rsidR="00C42704" w:rsidRDefault="00C42704">
      <w:pPr>
        <w:rPr>
          <w:ins w:id="29" w:author="ZHOU XUDONG" w:date="2020-08-19T16:50:00Z"/>
          <w:rFonts w:asciiTheme="majorHAnsi" w:eastAsiaTheme="majorEastAsia" w:hAnsiTheme="majorHAnsi" w:cstheme="majorBidi"/>
          <w:b/>
          <w:bCs/>
          <w:color w:val="365F91" w:themeColor="accent1" w:themeShade="BF"/>
          <w:sz w:val="28"/>
          <w:szCs w:val="28"/>
          <w:lang w:eastAsia="en-US"/>
        </w:rPr>
      </w:pPr>
      <w:ins w:id="30" w:author="ZHOU XUDONG" w:date="2020-08-19T16:50:00Z">
        <w:r>
          <w:br w:type="page"/>
        </w:r>
      </w:ins>
    </w:p>
    <w:customXmlInsRangeStart w:id="31" w:author="ZHOU XUDONG" w:date="2020-08-19T16:49:00Z"/>
    <w:sdt>
      <w:sdtPr>
        <w:rPr>
          <w:rFonts w:ascii="Century" w:eastAsia="SimSun" w:hAnsi="Century" w:cs="Century"/>
          <w:b w:val="0"/>
          <w:bCs w:val="0"/>
          <w:color w:val="auto"/>
          <w:sz w:val="22"/>
          <w:szCs w:val="22"/>
          <w:lang w:eastAsia="zh-CN"/>
        </w:rPr>
        <w:id w:val="-933818002"/>
        <w:docPartObj>
          <w:docPartGallery w:val="Table of Contents"/>
          <w:docPartUnique/>
        </w:docPartObj>
      </w:sdtPr>
      <w:sdtEndPr>
        <w:rPr>
          <w:noProof/>
        </w:rPr>
      </w:sdtEndPr>
      <w:sdtContent>
        <w:customXmlInsRangeEnd w:id="31"/>
        <w:p w14:paraId="5E04FC52" w14:textId="40482A67" w:rsidR="0041360B" w:rsidRDefault="0041360B">
          <w:pPr>
            <w:pStyle w:val="af1"/>
            <w:rPr>
              <w:ins w:id="32" w:author="ZHOU XUDONG" w:date="2020-08-19T16:49:00Z"/>
            </w:rPr>
          </w:pPr>
          <w:ins w:id="33" w:author="ZHOU XUDONG" w:date="2020-08-19T16:49:00Z">
            <w:r>
              <w:t>Table of Contents</w:t>
            </w:r>
          </w:ins>
        </w:p>
        <w:p w14:paraId="3D942528" w14:textId="18639562" w:rsidR="00186EB7" w:rsidRDefault="00C42704">
          <w:pPr>
            <w:pStyle w:val="10"/>
            <w:tabs>
              <w:tab w:val="right" w:leader="dot" w:pos="8494"/>
            </w:tabs>
            <w:rPr>
              <w:ins w:id="34" w:author="ZHOU XUDONG" w:date="2020-09-08T16:58:00Z"/>
              <w:rFonts w:eastAsiaTheme="minorEastAsia" w:cstheme="minorBidi"/>
              <w:b w:val="0"/>
              <w:bCs w:val="0"/>
              <w:caps w:val="0"/>
              <w:noProof/>
              <w:sz w:val="24"/>
              <w:szCs w:val="24"/>
              <w:lang/>
            </w:rPr>
          </w:pPr>
          <w:ins w:id="35" w:author="ZHOU XUDONG" w:date="2020-08-19T16:50:00Z">
            <w:r>
              <w:rPr>
                <w:caps w:val="0"/>
              </w:rPr>
              <w:fldChar w:fldCharType="begin"/>
            </w:r>
            <w:r>
              <w:rPr>
                <w:caps w:val="0"/>
              </w:rPr>
              <w:instrText xml:space="preserve"> TOC \o "1-2" \h \z \u </w:instrText>
            </w:r>
          </w:ins>
          <w:r>
            <w:rPr>
              <w:caps w:val="0"/>
            </w:rPr>
            <w:fldChar w:fldCharType="separate"/>
          </w:r>
          <w:ins w:id="36" w:author="ZHOU XUDONG" w:date="2020-09-08T16:58:00Z">
            <w:r w:rsidR="00186EB7" w:rsidRPr="003E5E48">
              <w:rPr>
                <w:rStyle w:val="af0"/>
                <w:noProof/>
              </w:rPr>
              <w:fldChar w:fldCharType="begin"/>
            </w:r>
            <w:r w:rsidR="00186EB7" w:rsidRPr="003E5E48">
              <w:rPr>
                <w:rStyle w:val="af0"/>
                <w:noProof/>
              </w:rPr>
              <w:instrText xml:space="preserve"> </w:instrText>
            </w:r>
            <w:r w:rsidR="00186EB7">
              <w:rPr>
                <w:noProof/>
              </w:rPr>
              <w:instrText>HYPERLINK \l "_Toc50476745"</w:instrText>
            </w:r>
            <w:r w:rsidR="00186EB7" w:rsidRPr="003E5E48">
              <w:rPr>
                <w:rStyle w:val="af0"/>
                <w:noProof/>
              </w:rPr>
              <w:instrText xml:space="preserve"> </w:instrText>
            </w:r>
            <w:r w:rsidR="00186EB7" w:rsidRPr="003E5E48">
              <w:rPr>
                <w:rStyle w:val="af0"/>
                <w:noProof/>
              </w:rPr>
              <w:fldChar w:fldCharType="separate"/>
            </w:r>
            <w:r w:rsidR="00186EB7" w:rsidRPr="003E5E48">
              <w:rPr>
                <w:rStyle w:val="af0"/>
                <w:noProof/>
              </w:rPr>
              <w:t>1. Introduction</w:t>
            </w:r>
            <w:r w:rsidR="00186EB7">
              <w:rPr>
                <w:noProof/>
                <w:webHidden/>
              </w:rPr>
              <w:tab/>
            </w:r>
            <w:r w:rsidR="00186EB7">
              <w:rPr>
                <w:noProof/>
                <w:webHidden/>
              </w:rPr>
              <w:fldChar w:fldCharType="begin"/>
            </w:r>
            <w:r w:rsidR="00186EB7">
              <w:rPr>
                <w:noProof/>
                <w:webHidden/>
              </w:rPr>
              <w:instrText xml:space="preserve"> PAGEREF _Toc50476745 \h </w:instrText>
            </w:r>
          </w:ins>
          <w:r w:rsidR="00186EB7">
            <w:rPr>
              <w:noProof/>
              <w:webHidden/>
            </w:rPr>
          </w:r>
          <w:r w:rsidR="00186EB7">
            <w:rPr>
              <w:noProof/>
              <w:webHidden/>
            </w:rPr>
            <w:fldChar w:fldCharType="separate"/>
          </w:r>
          <w:ins w:id="37" w:author="ZHOU XUDONG" w:date="2020-09-08T16:58:00Z">
            <w:r w:rsidR="00186EB7">
              <w:rPr>
                <w:noProof/>
                <w:webHidden/>
              </w:rPr>
              <w:t>3</w:t>
            </w:r>
            <w:r w:rsidR="00186EB7">
              <w:rPr>
                <w:noProof/>
                <w:webHidden/>
              </w:rPr>
              <w:fldChar w:fldCharType="end"/>
            </w:r>
            <w:r w:rsidR="00186EB7" w:rsidRPr="003E5E48">
              <w:rPr>
                <w:rStyle w:val="af0"/>
                <w:noProof/>
              </w:rPr>
              <w:fldChar w:fldCharType="end"/>
            </w:r>
          </w:ins>
        </w:p>
        <w:p w14:paraId="77623463" w14:textId="2B618583" w:rsidR="00186EB7" w:rsidRDefault="00186EB7">
          <w:pPr>
            <w:pStyle w:val="20"/>
            <w:tabs>
              <w:tab w:val="right" w:leader="dot" w:pos="8494"/>
            </w:tabs>
            <w:rPr>
              <w:ins w:id="38" w:author="ZHOU XUDONG" w:date="2020-09-08T16:58:00Z"/>
              <w:rFonts w:eastAsiaTheme="minorEastAsia" w:cstheme="minorBidi"/>
              <w:smallCaps w:val="0"/>
              <w:noProof/>
              <w:sz w:val="24"/>
              <w:szCs w:val="24"/>
              <w:lang/>
            </w:rPr>
          </w:pPr>
          <w:ins w:id="39" w:author="ZHOU XUDONG" w:date="2020-09-08T16:58:00Z">
            <w:r w:rsidRPr="003E5E48">
              <w:rPr>
                <w:rStyle w:val="af0"/>
                <w:noProof/>
              </w:rPr>
              <w:fldChar w:fldCharType="begin"/>
            </w:r>
            <w:r w:rsidRPr="003E5E48">
              <w:rPr>
                <w:rStyle w:val="af0"/>
                <w:noProof/>
              </w:rPr>
              <w:instrText xml:space="preserve"> </w:instrText>
            </w:r>
            <w:r>
              <w:rPr>
                <w:noProof/>
              </w:rPr>
              <w:instrText>HYPERLINK \l "_Toc50476746"</w:instrText>
            </w:r>
            <w:r w:rsidRPr="003E5E48">
              <w:rPr>
                <w:rStyle w:val="af0"/>
                <w:noProof/>
              </w:rPr>
              <w:instrText xml:space="preserve"> </w:instrText>
            </w:r>
            <w:r w:rsidRPr="003E5E48">
              <w:rPr>
                <w:rStyle w:val="af0"/>
                <w:noProof/>
              </w:rPr>
              <w:fldChar w:fldCharType="separate"/>
            </w:r>
            <w:r w:rsidRPr="003E5E48">
              <w:rPr>
                <w:rStyle w:val="af0"/>
                <w:noProof/>
              </w:rPr>
              <w:t>1.1 Model Overview</w:t>
            </w:r>
            <w:r>
              <w:rPr>
                <w:noProof/>
                <w:webHidden/>
              </w:rPr>
              <w:tab/>
            </w:r>
            <w:r>
              <w:rPr>
                <w:noProof/>
                <w:webHidden/>
              </w:rPr>
              <w:fldChar w:fldCharType="begin"/>
            </w:r>
            <w:r>
              <w:rPr>
                <w:noProof/>
                <w:webHidden/>
              </w:rPr>
              <w:instrText xml:space="preserve"> PAGEREF _Toc50476746 \h </w:instrText>
            </w:r>
          </w:ins>
          <w:r>
            <w:rPr>
              <w:noProof/>
              <w:webHidden/>
            </w:rPr>
          </w:r>
          <w:r>
            <w:rPr>
              <w:noProof/>
              <w:webHidden/>
            </w:rPr>
            <w:fldChar w:fldCharType="separate"/>
          </w:r>
          <w:ins w:id="40" w:author="ZHOU XUDONG" w:date="2020-09-08T16:58:00Z">
            <w:r>
              <w:rPr>
                <w:noProof/>
                <w:webHidden/>
              </w:rPr>
              <w:t>3</w:t>
            </w:r>
            <w:r>
              <w:rPr>
                <w:noProof/>
                <w:webHidden/>
              </w:rPr>
              <w:fldChar w:fldCharType="end"/>
            </w:r>
            <w:r w:rsidRPr="003E5E48">
              <w:rPr>
                <w:rStyle w:val="af0"/>
                <w:noProof/>
              </w:rPr>
              <w:fldChar w:fldCharType="end"/>
            </w:r>
          </w:ins>
        </w:p>
        <w:p w14:paraId="0D80B766" w14:textId="5FE18636" w:rsidR="00186EB7" w:rsidRDefault="00186EB7">
          <w:pPr>
            <w:pStyle w:val="20"/>
            <w:tabs>
              <w:tab w:val="right" w:leader="dot" w:pos="8494"/>
            </w:tabs>
            <w:rPr>
              <w:ins w:id="41" w:author="ZHOU XUDONG" w:date="2020-09-08T16:58:00Z"/>
              <w:rFonts w:eastAsiaTheme="minorEastAsia" w:cstheme="minorBidi"/>
              <w:smallCaps w:val="0"/>
              <w:noProof/>
              <w:sz w:val="24"/>
              <w:szCs w:val="24"/>
              <w:lang/>
            </w:rPr>
          </w:pPr>
          <w:ins w:id="42" w:author="ZHOU XUDONG" w:date="2020-09-08T16:58:00Z">
            <w:r w:rsidRPr="003E5E48">
              <w:rPr>
                <w:rStyle w:val="af0"/>
                <w:noProof/>
              </w:rPr>
              <w:fldChar w:fldCharType="begin"/>
            </w:r>
            <w:r w:rsidRPr="003E5E48">
              <w:rPr>
                <w:rStyle w:val="af0"/>
                <w:noProof/>
              </w:rPr>
              <w:instrText xml:space="preserve"> </w:instrText>
            </w:r>
            <w:r>
              <w:rPr>
                <w:noProof/>
              </w:rPr>
              <w:instrText>HYPERLINK \l "_Toc50476747"</w:instrText>
            </w:r>
            <w:r w:rsidRPr="003E5E48">
              <w:rPr>
                <w:rStyle w:val="af0"/>
                <w:noProof/>
              </w:rPr>
              <w:instrText xml:space="preserve"> </w:instrText>
            </w:r>
            <w:r w:rsidRPr="003E5E48">
              <w:rPr>
                <w:rStyle w:val="af0"/>
                <w:noProof/>
              </w:rPr>
              <w:fldChar w:fldCharType="separate"/>
            </w:r>
            <w:r w:rsidRPr="003E5E48">
              <w:rPr>
                <w:rStyle w:val="af0"/>
                <w:noProof/>
              </w:rPr>
              <w:t>1.2 Recent Change History</w:t>
            </w:r>
            <w:r>
              <w:rPr>
                <w:noProof/>
                <w:webHidden/>
              </w:rPr>
              <w:tab/>
            </w:r>
            <w:r>
              <w:rPr>
                <w:noProof/>
                <w:webHidden/>
              </w:rPr>
              <w:fldChar w:fldCharType="begin"/>
            </w:r>
            <w:r>
              <w:rPr>
                <w:noProof/>
                <w:webHidden/>
              </w:rPr>
              <w:instrText xml:space="preserve"> PAGEREF _Toc50476747 \h </w:instrText>
            </w:r>
          </w:ins>
          <w:r>
            <w:rPr>
              <w:noProof/>
              <w:webHidden/>
            </w:rPr>
          </w:r>
          <w:r>
            <w:rPr>
              <w:noProof/>
              <w:webHidden/>
            </w:rPr>
            <w:fldChar w:fldCharType="separate"/>
          </w:r>
          <w:ins w:id="43" w:author="ZHOU XUDONG" w:date="2020-09-08T16:58:00Z">
            <w:r>
              <w:rPr>
                <w:noProof/>
                <w:webHidden/>
              </w:rPr>
              <w:t>4</w:t>
            </w:r>
            <w:r>
              <w:rPr>
                <w:noProof/>
                <w:webHidden/>
              </w:rPr>
              <w:fldChar w:fldCharType="end"/>
            </w:r>
            <w:r w:rsidRPr="003E5E48">
              <w:rPr>
                <w:rStyle w:val="af0"/>
                <w:noProof/>
              </w:rPr>
              <w:fldChar w:fldCharType="end"/>
            </w:r>
          </w:ins>
        </w:p>
        <w:p w14:paraId="1E087A3B" w14:textId="7064704D" w:rsidR="00186EB7" w:rsidRDefault="00186EB7">
          <w:pPr>
            <w:pStyle w:val="10"/>
            <w:tabs>
              <w:tab w:val="right" w:leader="dot" w:pos="8494"/>
            </w:tabs>
            <w:rPr>
              <w:ins w:id="44" w:author="ZHOU XUDONG" w:date="2020-09-08T16:58:00Z"/>
              <w:rFonts w:eastAsiaTheme="minorEastAsia" w:cstheme="minorBidi"/>
              <w:b w:val="0"/>
              <w:bCs w:val="0"/>
              <w:caps w:val="0"/>
              <w:noProof/>
              <w:sz w:val="24"/>
              <w:szCs w:val="24"/>
              <w:lang/>
            </w:rPr>
          </w:pPr>
          <w:ins w:id="45" w:author="ZHOU XUDONG" w:date="2020-09-08T16:58:00Z">
            <w:r w:rsidRPr="003E5E48">
              <w:rPr>
                <w:rStyle w:val="af0"/>
                <w:noProof/>
              </w:rPr>
              <w:fldChar w:fldCharType="begin"/>
            </w:r>
            <w:r w:rsidRPr="003E5E48">
              <w:rPr>
                <w:rStyle w:val="af0"/>
                <w:noProof/>
              </w:rPr>
              <w:instrText xml:space="preserve"> </w:instrText>
            </w:r>
            <w:r>
              <w:rPr>
                <w:noProof/>
              </w:rPr>
              <w:instrText>HYPERLINK \l "_Toc50476748"</w:instrText>
            </w:r>
            <w:r w:rsidRPr="003E5E48">
              <w:rPr>
                <w:rStyle w:val="af0"/>
                <w:noProof/>
              </w:rPr>
              <w:instrText xml:space="preserve"> </w:instrText>
            </w:r>
            <w:r w:rsidRPr="003E5E48">
              <w:rPr>
                <w:rStyle w:val="af0"/>
                <w:noProof/>
              </w:rPr>
              <w:fldChar w:fldCharType="separate"/>
            </w:r>
            <w:r w:rsidRPr="003E5E48">
              <w:rPr>
                <w:rStyle w:val="af0"/>
                <w:noProof/>
              </w:rPr>
              <w:t>2. CaMa-Flood Package &amp; Instruction</w:t>
            </w:r>
            <w:r>
              <w:rPr>
                <w:noProof/>
                <w:webHidden/>
              </w:rPr>
              <w:tab/>
            </w:r>
            <w:r>
              <w:rPr>
                <w:noProof/>
                <w:webHidden/>
              </w:rPr>
              <w:fldChar w:fldCharType="begin"/>
            </w:r>
            <w:r>
              <w:rPr>
                <w:noProof/>
                <w:webHidden/>
              </w:rPr>
              <w:instrText xml:space="preserve"> PAGEREF _Toc50476748 \h </w:instrText>
            </w:r>
          </w:ins>
          <w:r>
            <w:rPr>
              <w:noProof/>
              <w:webHidden/>
            </w:rPr>
          </w:r>
          <w:r>
            <w:rPr>
              <w:noProof/>
              <w:webHidden/>
            </w:rPr>
            <w:fldChar w:fldCharType="separate"/>
          </w:r>
          <w:ins w:id="46" w:author="ZHOU XUDONG" w:date="2020-09-08T16:58:00Z">
            <w:r>
              <w:rPr>
                <w:noProof/>
                <w:webHidden/>
              </w:rPr>
              <w:t>5</w:t>
            </w:r>
            <w:r>
              <w:rPr>
                <w:noProof/>
                <w:webHidden/>
              </w:rPr>
              <w:fldChar w:fldCharType="end"/>
            </w:r>
            <w:r w:rsidRPr="003E5E48">
              <w:rPr>
                <w:rStyle w:val="af0"/>
                <w:noProof/>
              </w:rPr>
              <w:fldChar w:fldCharType="end"/>
            </w:r>
          </w:ins>
        </w:p>
        <w:p w14:paraId="4645E96C" w14:textId="259D38A4" w:rsidR="00186EB7" w:rsidRDefault="00186EB7">
          <w:pPr>
            <w:pStyle w:val="20"/>
            <w:tabs>
              <w:tab w:val="right" w:leader="dot" w:pos="8494"/>
            </w:tabs>
            <w:rPr>
              <w:ins w:id="47" w:author="ZHOU XUDONG" w:date="2020-09-08T16:58:00Z"/>
              <w:rFonts w:eastAsiaTheme="minorEastAsia" w:cstheme="minorBidi"/>
              <w:smallCaps w:val="0"/>
              <w:noProof/>
              <w:sz w:val="24"/>
              <w:szCs w:val="24"/>
              <w:lang/>
            </w:rPr>
          </w:pPr>
          <w:ins w:id="48" w:author="ZHOU XUDONG" w:date="2020-09-08T16:58:00Z">
            <w:r w:rsidRPr="003E5E48">
              <w:rPr>
                <w:rStyle w:val="af0"/>
                <w:noProof/>
              </w:rPr>
              <w:fldChar w:fldCharType="begin"/>
            </w:r>
            <w:r w:rsidRPr="003E5E48">
              <w:rPr>
                <w:rStyle w:val="af0"/>
                <w:noProof/>
              </w:rPr>
              <w:instrText xml:space="preserve"> </w:instrText>
            </w:r>
            <w:r>
              <w:rPr>
                <w:noProof/>
              </w:rPr>
              <w:instrText>HYPERLINK \l "_Toc50476749"</w:instrText>
            </w:r>
            <w:r w:rsidRPr="003E5E48">
              <w:rPr>
                <w:rStyle w:val="af0"/>
                <w:noProof/>
              </w:rPr>
              <w:instrText xml:space="preserve"> </w:instrText>
            </w:r>
            <w:r w:rsidRPr="003E5E48">
              <w:rPr>
                <w:rStyle w:val="af0"/>
                <w:noProof/>
              </w:rPr>
              <w:fldChar w:fldCharType="separate"/>
            </w:r>
            <w:r w:rsidRPr="003E5E48">
              <w:rPr>
                <w:rStyle w:val="af0"/>
                <w:noProof/>
              </w:rPr>
              <w:t>2.1 Contents of the Package</w:t>
            </w:r>
            <w:r>
              <w:rPr>
                <w:noProof/>
                <w:webHidden/>
              </w:rPr>
              <w:tab/>
            </w:r>
            <w:r>
              <w:rPr>
                <w:noProof/>
                <w:webHidden/>
              </w:rPr>
              <w:fldChar w:fldCharType="begin"/>
            </w:r>
            <w:r>
              <w:rPr>
                <w:noProof/>
                <w:webHidden/>
              </w:rPr>
              <w:instrText xml:space="preserve"> PAGEREF _Toc50476749 \h </w:instrText>
            </w:r>
          </w:ins>
          <w:r>
            <w:rPr>
              <w:noProof/>
              <w:webHidden/>
            </w:rPr>
          </w:r>
          <w:r>
            <w:rPr>
              <w:noProof/>
              <w:webHidden/>
            </w:rPr>
            <w:fldChar w:fldCharType="separate"/>
          </w:r>
          <w:ins w:id="49" w:author="ZHOU XUDONG" w:date="2020-09-08T16:58:00Z">
            <w:r>
              <w:rPr>
                <w:noProof/>
                <w:webHidden/>
              </w:rPr>
              <w:t>5</w:t>
            </w:r>
            <w:r>
              <w:rPr>
                <w:noProof/>
                <w:webHidden/>
              </w:rPr>
              <w:fldChar w:fldCharType="end"/>
            </w:r>
            <w:r w:rsidRPr="003E5E48">
              <w:rPr>
                <w:rStyle w:val="af0"/>
                <w:noProof/>
              </w:rPr>
              <w:fldChar w:fldCharType="end"/>
            </w:r>
          </w:ins>
        </w:p>
        <w:p w14:paraId="0318B2B9" w14:textId="19B25A73" w:rsidR="00186EB7" w:rsidRDefault="00186EB7">
          <w:pPr>
            <w:pStyle w:val="20"/>
            <w:tabs>
              <w:tab w:val="right" w:leader="dot" w:pos="8494"/>
            </w:tabs>
            <w:rPr>
              <w:ins w:id="50" w:author="ZHOU XUDONG" w:date="2020-09-08T16:58:00Z"/>
              <w:rFonts w:eastAsiaTheme="minorEastAsia" w:cstheme="minorBidi"/>
              <w:smallCaps w:val="0"/>
              <w:noProof/>
              <w:sz w:val="24"/>
              <w:szCs w:val="24"/>
              <w:lang/>
            </w:rPr>
          </w:pPr>
          <w:ins w:id="51" w:author="ZHOU XUDONG" w:date="2020-09-08T16:58:00Z">
            <w:r w:rsidRPr="003E5E48">
              <w:rPr>
                <w:rStyle w:val="af0"/>
                <w:noProof/>
              </w:rPr>
              <w:fldChar w:fldCharType="begin"/>
            </w:r>
            <w:r w:rsidRPr="003E5E48">
              <w:rPr>
                <w:rStyle w:val="af0"/>
                <w:noProof/>
              </w:rPr>
              <w:instrText xml:space="preserve"> </w:instrText>
            </w:r>
            <w:r>
              <w:rPr>
                <w:noProof/>
              </w:rPr>
              <w:instrText>HYPERLINK \l "_Toc50476750"</w:instrText>
            </w:r>
            <w:r w:rsidRPr="003E5E48">
              <w:rPr>
                <w:rStyle w:val="af0"/>
                <w:noProof/>
              </w:rPr>
              <w:instrText xml:space="preserve"> </w:instrText>
            </w:r>
            <w:r w:rsidRPr="003E5E48">
              <w:rPr>
                <w:rStyle w:val="af0"/>
                <w:noProof/>
              </w:rPr>
              <w:fldChar w:fldCharType="separate"/>
            </w:r>
            <w:r w:rsidRPr="003E5E48">
              <w:rPr>
                <w:rStyle w:val="af0"/>
                <w:noProof/>
              </w:rPr>
              <w:t>2.2 Quick Instruction for global simulation</w:t>
            </w:r>
            <w:r>
              <w:rPr>
                <w:noProof/>
                <w:webHidden/>
              </w:rPr>
              <w:tab/>
            </w:r>
            <w:r>
              <w:rPr>
                <w:noProof/>
                <w:webHidden/>
              </w:rPr>
              <w:fldChar w:fldCharType="begin"/>
            </w:r>
            <w:r>
              <w:rPr>
                <w:noProof/>
                <w:webHidden/>
              </w:rPr>
              <w:instrText xml:space="preserve"> PAGEREF _Toc50476750 \h </w:instrText>
            </w:r>
          </w:ins>
          <w:r>
            <w:rPr>
              <w:noProof/>
              <w:webHidden/>
            </w:rPr>
          </w:r>
          <w:r>
            <w:rPr>
              <w:noProof/>
              <w:webHidden/>
            </w:rPr>
            <w:fldChar w:fldCharType="separate"/>
          </w:r>
          <w:ins w:id="52" w:author="ZHOU XUDONG" w:date="2020-09-08T16:58:00Z">
            <w:r>
              <w:rPr>
                <w:noProof/>
                <w:webHidden/>
              </w:rPr>
              <w:t>5</w:t>
            </w:r>
            <w:r>
              <w:rPr>
                <w:noProof/>
                <w:webHidden/>
              </w:rPr>
              <w:fldChar w:fldCharType="end"/>
            </w:r>
            <w:r w:rsidRPr="003E5E48">
              <w:rPr>
                <w:rStyle w:val="af0"/>
                <w:noProof/>
              </w:rPr>
              <w:fldChar w:fldCharType="end"/>
            </w:r>
          </w:ins>
        </w:p>
        <w:p w14:paraId="658D188E" w14:textId="29A7F3A1" w:rsidR="00186EB7" w:rsidRDefault="00186EB7">
          <w:pPr>
            <w:pStyle w:val="20"/>
            <w:tabs>
              <w:tab w:val="right" w:leader="dot" w:pos="8494"/>
            </w:tabs>
            <w:rPr>
              <w:ins w:id="53" w:author="ZHOU XUDONG" w:date="2020-09-08T16:58:00Z"/>
              <w:rFonts w:eastAsiaTheme="minorEastAsia" w:cstheme="minorBidi"/>
              <w:smallCaps w:val="0"/>
              <w:noProof/>
              <w:sz w:val="24"/>
              <w:szCs w:val="24"/>
              <w:lang/>
            </w:rPr>
          </w:pPr>
          <w:ins w:id="54" w:author="ZHOU XUDONG" w:date="2020-09-08T16:58:00Z">
            <w:r w:rsidRPr="003E5E48">
              <w:rPr>
                <w:rStyle w:val="af0"/>
                <w:noProof/>
              </w:rPr>
              <w:fldChar w:fldCharType="begin"/>
            </w:r>
            <w:r w:rsidRPr="003E5E48">
              <w:rPr>
                <w:rStyle w:val="af0"/>
                <w:noProof/>
              </w:rPr>
              <w:instrText xml:space="preserve"> </w:instrText>
            </w:r>
            <w:r>
              <w:rPr>
                <w:noProof/>
              </w:rPr>
              <w:instrText>HYPERLINK \l "_Toc50476751"</w:instrText>
            </w:r>
            <w:r w:rsidRPr="003E5E48">
              <w:rPr>
                <w:rStyle w:val="af0"/>
                <w:noProof/>
              </w:rPr>
              <w:instrText xml:space="preserve"> </w:instrText>
            </w:r>
            <w:r w:rsidRPr="003E5E48">
              <w:rPr>
                <w:rStyle w:val="af0"/>
                <w:noProof/>
              </w:rPr>
              <w:fldChar w:fldCharType="separate"/>
            </w:r>
            <w:r w:rsidRPr="003E5E48">
              <w:rPr>
                <w:rStyle w:val="af0"/>
                <w:noProof/>
              </w:rPr>
              <w:t>2.3 Runoff forcing setting</w:t>
            </w:r>
            <w:r>
              <w:rPr>
                <w:noProof/>
                <w:webHidden/>
              </w:rPr>
              <w:tab/>
            </w:r>
            <w:r>
              <w:rPr>
                <w:noProof/>
                <w:webHidden/>
              </w:rPr>
              <w:fldChar w:fldCharType="begin"/>
            </w:r>
            <w:r>
              <w:rPr>
                <w:noProof/>
                <w:webHidden/>
              </w:rPr>
              <w:instrText xml:space="preserve"> PAGEREF _Toc50476751 \h </w:instrText>
            </w:r>
          </w:ins>
          <w:r>
            <w:rPr>
              <w:noProof/>
              <w:webHidden/>
            </w:rPr>
          </w:r>
          <w:r>
            <w:rPr>
              <w:noProof/>
              <w:webHidden/>
            </w:rPr>
            <w:fldChar w:fldCharType="separate"/>
          </w:r>
          <w:ins w:id="55" w:author="ZHOU XUDONG" w:date="2020-09-08T16:58:00Z">
            <w:r>
              <w:rPr>
                <w:noProof/>
                <w:webHidden/>
              </w:rPr>
              <w:t>8</w:t>
            </w:r>
            <w:r>
              <w:rPr>
                <w:noProof/>
                <w:webHidden/>
              </w:rPr>
              <w:fldChar w:fldCharType="end"/>
            </w:r>
            <w:r w:rsidRPr="003E5E48">
              <w:rPr>
                <w:rStyle w:val="af0"/>
                <w:noProof/>
              </w:rPr>
              <w:fldChar w:fldCharType="end"/>
            </w:r>
          </w:ins>
        </w:p>
        <w:p w14:paraId="70F3E603" w14:textId="72F7F9A9" w:rsidR="00186EB7" w:rsidRDefault="00186EB7">
          <w:pPr>
            <w:pStyle w:val="20"/>
            <w:tabs>
              <w:tab w:val="right" w:leader="dot" w:pos="8494"/>
            </w:tabs>
            <w:rPr>
              <w:ins w:id="56" w:author="ZHOU XUDONG" w:date="2020-09-08T16:58:00Z"/>
              <w:rFonts w:eastAsiaTheme="minorEastAsia" w:cstheme="minorBidi"/>
              <w:smallCaps w:val="0"/>
              <w:noProof/>
              <w:sz w:val="24"/>
              <w:szCs w:val="24"/>
              <w:lang/>
            </w:rPr>
          </w:pPr>
          <w:ins w:id="57" w:author="ZHOU XUDONG" w:date="2020-09-08T16:58:00Z">
            <w:r w:rsidRPr="003E5E48">
              <w:rPr>
                <w:rStyle w:val="af0"/>
                <w:noProof/>
              </w:rPr>
              <w:fldChar w:fldCharType="begin"/>
            </w:r>
            <w:r w:rsidRPr="003E5E48">
              <w:rPr>
                <w:rStyle w:val="af0"/>
                <w:noProof/>
              </w:rPr>
              <w:instrText xml:space="preserve"> </w:instrText>
            </w:r>
            <w:r>
              <w:rPr>
                <w:noProof/>
              </w:rPr>
              <w:instrText>HYPERLINK \l "_Toc50476752"</w:instrText>
            </w:r>
            <w:r w:rsidRPr="003E5E48">
              <w:rPr>
                <w:rStyle w:val="af0"/>
                <w:noProof/>
              </w:rPr>
              <w:instrText xml:space="preserve"> </w:instrText>
            </w:r>
            <w:r w:rsidRPr="003E5E48">
              <w:rPr>
                <w:rStyle w:val="af0"/>
                <w:noProof/>
              </w:rPr>
              <w:fldChar w:fldCharType="separate"/>
            </w:r>
            <w:r w:rsidRPr="003E5E48">
              <w:rPr>
                <w:rStyle w:val="af0"/>
                <w:noProof/>
              </w:rPr>
              <w:t>2.4 Channel parameter calibration</w:t>
            </w:r>
            <w:r>
              <w:rPr>
                <w:noProof/>
                <w:webHidden/>
              </w:rPr>
              <w:tab/>
            </w:r>
            <w:r>
              <w:rPr>
                <w:noProof/>
                <w:webHidden/>
              </w:rPr>
              <w:fldChar w:fldCharType="begin"/>
            </w:r>
            <w:r>
              <w:rPr>
                <w:noProof/>
                <w:webHidden/>
              </w:rPr>
              <w:instrText xml:space="preserve"> PAGEREF _Toc50476752 \h </w:instrText>
            </w:r>
          </w:ins>
          <w:r>
            <w:rPr>
              <w:noProof/>
              <w:webHidden/>
            </w:rPr>
          </w:r>
          <w:r>
            <w:rPr>
              <w:noProof/>
              <w:webHidden/>
            </w:rPr>
            <w:fldChar w:fldCharType="separate"/>
          </w:r>
          <w:ins w:id="58" w:author="ZHOU XUDONG" w:date="2020-09-08T16:58:00Z">
            <w:r>
              <w:rPr>
                <w:noProof/>
                <w:webHidden/>
              </w:rPr>
              <w:t>9</w:t>
            </w:r>
            <w:r>
              <w:rPr>
                <w:noProof/>
                <w:webHidden/>
              </w:rPr>
              <w:fldChar w:fldCharType="end"/>
            </w:r>
            <w:r w:rsidRPr="003E5E48">
              <w:rPr>
                <w:rStyle w:val="af0"/>
                <w:noProof/>
              </w:rPr>
              <w:fldChar w:fldCharType="end"/>
            </w:r>
          </w:ins>
        </w:p>
        <w:p w14:paraId="57CBFD8B" w14:textId="31EA5747" w:rsidR="00186EB7" w:rsidRDefault="00186EB7">
          <w:pPr>
            <w:pStyle w:val="20"/>
            <w:tabs>
              <w:tab w:val="right" w:leader="dot" w:pos="8494"/>
            </w:tabs>
            <w:rPr>
              <w:ins w:id="59" w:author="ZHOU XUDONG" w:date="2020-09-08T16:58:00Z"/>
              <w:rFonts w:eastAsiaTheme="minorEastAsia" w:cstheme="minorBidi"/>
              <w:smallCaps w:val="0"/>
              <w:noProof/>
              <w:sz w:val="24"/>
              <w:szCs w:val="24"/>
              <w:lang/>
            </w:rPr>
          </w:pPr>
          <w:ins w:id="60" w:author="ZHOU XUDONG" w:date="2020-09-08T16:58:00Z">
            <w:r w:rsidRPr="003E5E48">
              <w:rPr>
                <w:rStyle w:val="af0"/>
                <w:noProof/>
              </w:rPr>
              <w:fldChar w:fldCharType="begin"/>
            </w:r>
            <w:r w:rsidRPr="003E5E48">
              <w:rPr>
                <w:rStyle w:val="af0"/>
                <w:noProof/>
              </w:rPr>
              <w:instrText xml:space="preserve"> </w:instrText>
            </w:r>
            <w:r>
              <w:rPr>
                <w:noProof/>
              </w:rPr>
              <w:instrText>HYPERLINK \l "_Toc50476753"</w:instrText>
            </w:r>
            <w:r w:rsidRPr="003E5E48">
              <w:rPr>
                <w:rStyle w:val="af0"/>
                <w:noProof/>
              </w:rPr>
              <w:instrText xml:space="preserve"> </w:instrText>
            </w:r>
            <w:r w:rsidRPr="003E5E48">
              <w:rPr>
                <w:rStyle w:val="af0"/>
                <w:noProof/>
              </w:rPr>
              <w:fldChar w:fldCharType="separate"/>
            </w:r>
            <w:r w:rsidRPr="003E5E48">
              <w:rPr>
                <w:rStyle w:val="af0"/>
                <w:noProof/>
              </w:rPr>
              <w:t>2.5 Channel Bifurcation Scheme</w:t>
            </w:r>
            <w:r>
              <w:rPr>
                <w:noProof/>
                <w:webHidden/>
              </w:rPr>
              <w:tab/>
            </w:r>
            <w:r>
              <w:rPr>
                <w:noProof/>
                <w:webHidden/>
              </w:rPr>
              <w:fldChar w:fldCharType="begin"/>
            </w:r>
            <w:r>
              <w:rPr>
                <w:noProof/>
                <w:webHidden/>
              </w:rPr>
              <w:instrText xml:space="preserve"> PAGEREF _Toc50476753 \h </w:instrText>
            </w:r>
          </w:ins>
          <w:r>
            <w:rPr>
              <w:noProof/>
              <w:webHidden/>
            </w:rPr>
          </w:r>
          <w:r>
            <w:rPr>
              <w:noProof/>
              <w:webHidden/>
            </w:rPr>
            <w:fldChar w:fldCharType="separate"/>
          </w:r>
          <w:ins w:id="61" w:author="ZHOU XUDONG" w:date="2020-09-08T16:58:00Z">
            <w:r>
              <w:rPr>
                <w:noProof/>
                <w:webHidden/>
              </w:rPr>
              <w:t>10</w:t>
            </w:r>
            <w:r>
              <w:rPr>
                <w:noProof/>
                <w:webHidden/>
              </w:rPr>
              <w:fldChar w:fldCharType="end"/>
            </w:r>
            <w:r w:rsidRPr="003E5E48">
              <w:rPr>
                <w:rStyle w:val="af0"/>
                <w:noProof/>
              </w:rPr>
              <w:fldChar w:fldCharType="end"/>
            </w:r>
          </w:ins>
        </w:p>
        <w:p w14:paraId="47CAB276" w14:textId="76A9955C" w:rsidR="00186EB7" w:rsidRDefault="00186EB7">
          <w:pPr>
            <w:pStyle w:val="20"/>
            <w:tabs>
              <w:tab w:val="right" w:leader="dot" w:pos="8494"/>
            </w:tabs>
            <w:rPr>
              <w:ins w:id="62" w:author="ZHOU XUDONG" w:date="2020-09-08T16:58:00Z"/>
              <w:rFonts w:eastAsiaTheme="minorEastAsia" w:cstheme="minorBidi"/>
              <w:smallCaps w:val="0"/>
              <w:noProof/>
              <w:sz w:val="24"/>
              <w:szCs w:val="24"/>
              <w:lang/>
            </w:rPr>
          </w:pPr>
          <w:ins w:id="63" w:author="ZHOU XUDONG" w:date="2020-09-08T16:58:00Z">
            <w:r w:rsidRPr="003E5E48">
              <w:rPr>
                <w:rStyle w:val="af0"/>
                <w:noProof/>
              </w:rPr>
              <w:fldChar w:fldCharType="begin"/>
            </w:r>
            <w:r w:rsidRPr="003E5E48">
              <w:rPr>
                <w:rStyle w:val="af0"/>
                <w:noProof/>
              </w:rPr>
              <w:instrText xml:space="preserve"> </w:instrText>
            </w:r>
            <w:r>
              <w:rPr>
                <w:noProof/>
              </w:rPr>
              <w:instrText>HYPERLINK \l "_Toc50476754"</w:instrText>
            </w:r>
            <w:r w:rsidRPr="003E5E48">
              <w:rPr>
                <w:rStyle w:val="af0"/>
                <w:noProof/>
              </w:rPr>
              <w:instrText xml:space="preserve"> </w:instrText>
            </w:r>
            <w:r w:rsidRPr="003E5E48">
              <w:rPr>
                <w:rStyle w:val="af0"/>
                <w:noProof/>
              </w:rPr>
              <w:fldChar w:fldCharType="separate"/>
            </w:r>
            <w:r w:rsidRPr="003E5E48">
              <w:rPr>
                <w:rStyle w:val="af0"/>
                <w:noProof/>
              </w:rPr>
              <w:t>2.6 Downscaling</w:t>
            </w:r>
            <w:r>
              <w:rPr>
                <w:noProof/>
                <w:webHidden/>
              </w:rPr>
              <w:tab/>
            </w:r>
            <w:r>
              <w:rPr>
                <w:noProof/>
                <w:webHidden/>
              </w:rPr>
              <w:fldChar w:fldCharType="begin"/>
            </w:r>
            <w:r>
              <w:rPr>
                <w:noProof/>
                <w:webHidden/>
              </w:rPr>
              <w:instrText xml:space="preserve"> PAGEREF _Toc50476754 \h </w:instrText>
            </w:r>
          </w:ins>
          <w:r>
            <w:rPr>
              <w:noProof/>
              <w:webHidden/>
            </w:rPr>
          </w:r>
          <w:r>
            <w:rPr>
              <w:noProof/>
              <w:webHidden/>
            </w:rPr>
            <w:fldChar w:fldCharType="separate"/>
          </w:r>
          <w:ins w:id="64" w:author="ZHOU XUDONG" w:date="2020-09-08T16:58:00Z">
            <w:r>
              <w:rPr>
                <w:noProof/>
                <w:webHidden/>
              </w:rPr>
              <w:t>10</w:t>
            </w:r>
            <w:r>
              <w:rPr>
                <w:noProof/>
                <w:webHidden/>
              </w:rPr>
              <w:fldChar w:fldCharType="end"/>
            </w:r>
            <w:r w:rsidRPr="003E5E48">
              <w:rPr>
                <w:rStyle w:val="af0"/>
                <w:noProof/>
              </w:rPr>
              <w:fldChar w:fldCharType="end"/>
            </w:r>
          </w:ins>
        </w:p>
        <w:p w14:paraId="462D2119" w14:textId="3229F0B9" w:rsidR="00186EB7" w:rsidRDefault="00186EB7">
          <w:pPr>
            <w:pStyle w:val="20"/>
            <w:tabs>
              <w:tab w:val="right" w:leader="dot" w:pos="8494"/>
            </w:tabs>
            <w:rPr>
              <w:ins w:id="65" w:author="ZHOU XUDONG" w:date="2020-09-08T16:58:00Z"/>
              <w:rFonts w:eastAsiaTheme="minorEastAsia" w:cstheme="minorBidi"/>
              <w:smallCaps w:val="0"/>
              <w:noProof/>
              <w:sz w:val="24"/>
              <w:szCs w:val="24"/>
              <w:lang/>
            </w:rPr>
          </w:pPr>
          <w:ins w:id="66" w:author="ZHOU XUDONG" w:date="2020-09-08T16:58:00Z">
            <w:r w:rsidRPr="003E5E48">
              <w:rPr>
                <w:rStyle w:val="af0"/>
                <w:noProof/>
              </w:rPr>
              <w:fldChar w:fldCharType="begin"/>
            </w:r>
            <w:r w:rsidRPr="003E5E48">
              <w:rPr>
                <w:rStyle w:val="af0"/>
                <w:noProof/>
              </w:rPr>
              <w:instrText xml:space="preserve"> </w:instrText>
            </w:r>
            <w:r>
              <w:rPr>
                <w:noProof/>
              </w:rPr>
              <w:instrText>HYPERLINK \l "_Toc50476755"</w:instrText>
            </w:r>
            <w:r w:rsidRPr="003E5E48">
              <w:rPr>
                <w:rStyle w:val="af0"/>
                <w:noProof/>
              </w:rPr>
              <w:instrText xml:space="preserve"> </w:instrText>
            </w:r>
            <w:r w:rsidRPr="003E5E48">
              <w:rPr>
                <w:rStyle w:val="af0"/>
                <w:noProof/>
              </w:rPr>
              <w:fldChar w:fldCharType="separate"/>
            </w:r>
            <w:r w:rsidRPr="003E5E48">
              <w:rPr>
                <w:rStyle w:val="af0"/>
                <w:noProof/>
              </w:rPr>
              <w:t>2.7 Regionalization</w:t>
            </w:r>
            <w:r>
              <w:rPr>
                <w:noProof/>
                <w:webHidden/>
              </w:rPr>
              <w:tab/>
            </w:r>
            <w:r>
              <w:rPr>
                <w:noProof/>
                <w:webHidden/>
              </w:rPr>
              <w:fldChar w:fldCharType="begin"/>
            </w:r>
            <w:r>
              <w:rPr>
                <w:noProof/>
                <w:webHidden/>
              </w:rPr>
              <w:instrText xml:space="preserve"> PAGEREF _Toc50476755 \h </w:instrText>
            </w:r>
          </w:ins>
          <w:r>
            <w:rPr>
              <w:noProof/>
              <w:webHidden/>
            </w:rPr>
          </w:r>
          <w:r>
            <w:rPr>
              <w:noProof/>
              <w:webHidden/>
            </w:rPr>
            <w:fldChar w:fldCharType="separate"/>
          </w:r>
          <w:ins w:id="67" w:author="ZHOU XUDONG" w:date="2020-09-08T16:58:00Z">
            <w:r>
              <w:rPr>
                <w:noProof/>
                <w:webHidden/>
              </w:rPr>
              <w:t>11</w:t>
            </w:r>
            <w:r>
              <w:rPr>
                <w:noProof/>
                <w:webHidden/>
              </w:rPr>
              <w:fldChar w:fldCharType="end"/>
            </w:r>
            <w:r w:rsidRPr="003E5E48">
              <w:rPr>
                <w:rStyle w:val="af0"/>
                <w:noProof/>
              </w:rPr>
              <w:fldChar w:fldCharType="end"/>
            </w:r>
          </w:ins>
        </w:p>
        <w:p w14:paraId="4C5B99D1" w14:textId="25A26AB9" w:rsidR="00186EB7" w:rsidRDefault="00186EB7">
          <w:pPr>
            <w:pStyle w:val="20"/>
            <w:tabs>
              <w:tab w:val="right" w:leader="dot" w:pos="8494"/>
            </w:tabs>
            <w:rPr>
              <w:ins w:id="68" w:author="ZHOU XUDONG" w:date="2020-09-08T16:58:00Z"/>
              <w:rFonts w:eastAsiaTheme="minorEastAsia" w:cstheme="minorBidi"/>
              <w:smallCaps w:val="0"/>
              <w:noProof/>
              <w:sz w:val="24"/>
              <w:szCs w:val="24"/>
              <w:lang/>
            </w:rPr>
          </w:pPr>
          <w:ins w:id="69" w:author="ZHOU XUDONG" w:date="2020-09-08T16:58:00Z">
            <w:r w:rsidRPr="003E5E48">
              <w:rPr>
                <w:rStyle w:val="af0"/>
                <w:noProof/>
              </w:rPr>
              <w:fldChar w:fldCharType="begin"/>
            </w:r>
            <w:r w:rsidRPr="003E5E48">
              <w:rPr>
                <w:rStyle w:val="af0"/>
                <w:noProof/>
              </w:rPr>
              <w:instrText xml:space="preserve"> </w:instrText>
            </w:r>
            <w:r>
              <w:rPr>
                <w:noProof/>
              </w:rPr>
              <w:instrText>HYPERLINK \l "_Toc50476756"</w:instrText>
            </w:r>
            <w:r w:rsidRPr="003E5E48">
              <w:rPr>
                <w:rStyle w:val="af0"/>
                <w:noProof/>
              </w:rPr>
              <w:instrText xml:space="preserve"> </w:instrText>
            </w:r>
            <w:r w:rsidRPr="003E5E48">
              <w:rPr>
                <w:rStyle w:val="af0"/>
                <w:noProof/>
              </w:rPr>
              <w:fldChar w:fldCharType="separate"/>
            </w:r>
            <w:r w:rsidRPr="003E5E48">
              <w:rPr>
                <w:rStyle w:val="af0"/>
                <w:noProof/>
              </w:rPr>
              <w:t>2.8 River network map at different resolutions</w:t>
            </w:r>
            <w:r>
              <w:rPr>
                <w:noProof/>
                <w:webHidden/>
              </w:rPr>
              <w:tab/>
            </w:r>
            <w:r>
              <w:rPr>
                <w:noProof/>
                <w:webHidden/>
              </w:rPr>
              <w:fldChar w:fldCharType="begin"/>
            </w:r>
            <w:r>
              <w:rPr>
                <w:noProof/>
                <w:webHidden/>
              </w:rPr>
              <w:instrText xml:space="preserve"> PAGEREF _Toc50476756 \h </w:instrText>
            </w:r>
          </w:ins>
          <w:r>
            <w:rPr>
              <w:noProof/>
              <w:webHidden/>
            </w:rPr>
          </w:r>
          <w:r>
            <w:rPr>
              <w:noProof/>
              <w:webHidden/>
            </w:rPr>
            <w:fldChar w:fldCharType="separate"/>
          </w:r>
          <w:ins w:id="70" w:author="ZHOU XUDONG" w:date="2020-09-08T16:58:00Z">
            <w:r>
              <w:rPr>
                <w:noProof/>
                <w:webHidden/>
              </w:rPr>
              <w:t>12</w:t>
            </w:r>
            <w:r>
              <w:rPr>
                <w:noProof/>
                <w:webHidden/>
              </w:rPr>
              <w:fldChar w:fldCharType="end"/>
            </w:r>
            <w:r w:rsidRPr="003E5E48">
              <w:rPr>
                <w:rStyle w:val="af0"/>
                <w:noProof/>
              </w:rPr>
              <w:fldChar w:fldCharType="end"/>
            </w:r>
          </w:ins>
        </w:p>
        <w:p w14:paraId="7128C9AE" w14:textId="422F0BF4" w:rsidR="00186EB7" w:rsidRDefault="00186EB7">
          <w:pPr>
            <w:pStyle w:val="10"/>
            <w:tabs>
              <w:tab w:val="right" w:leader="dot" w:pos="8494"/>
            </w:tabs>
            <w:rPr>
              <w:ins w:id="71" w:author="ZHOU XUDONG" w:date="2020-09-08T16:58:00Z"/>
              <w:rFonts w:eastAsiaTheme="minorEastAsia" w:cstheme="minorBidi"/>
              <w:b w:val="0"/>
              <w:bCs w:val="0"/>
              <w:caps w:val="0"/>
              <w:noProof/>
              <w:sz w:val="24"/>
              <w:szCs w:val="24"/>
              <w:lang/>
            </w:rPr>
          </w:pPr>
          <w:ins w:id="72" w:author="ZHOU XUDONG" w:date="2020-09-08T16:58:00Z">
            <w:r w:rsidRPr="003E5E48">
              <w:rPr>
                <w:rStyle w:val="af0"/>
                <w:noProof/>
              </w:rPr>
              <w:fldChar w:fldCharType="begin"/>
            </w:r>
            <w:r w:rsidRPr="003E5E48">
              <w:rPr>
                <w:rStyle w:val="af0"/>
                <w:noProof/>
              </w:rPr>
              <w:instrText xml:space="preserve"> </w:instrText>
            </w:r>
            <w:r>
              <w:rPr>
                <w:noProof/>
              </w:rPr>
              <w:instrText>HYPERLINK \l "_Toc50476757"</w:instrText>
            </w:r>
            <w:r w:rsidRPr="003E5E48">
              <w:rPr>
                <w:rStyle w:val="af0"/>
                <w:noProof/>
              </w:rPr>
              <w:instrText xml:space="preserve"> </w:instrText>
            </w:r>
            <w:r w:rsidRPr="003E5E48">
              <w:rPr>
                <w:rStyle w:val="af0"/>
                <w:noProof/>
              </w:rPr>
              <w:fldChar w:fldCharType="separate"/>
            </w:r>
            <w:r w:rsidRPr="003E5E48">
              <w:rPr>
                <w:rStyle w:val="af0"/>
                <w:noProof/>
              </w:rPr>
              <w:t>3. Main Program Source Codes</w:t>
            </w:r>
            <w:r>
              <w:rPr>
                <w:noProof/>
                <w:webHidden/>
              </w:rPr>
              <w:tab/>
            </w:r>
            <w:r>
              <w:rPr>
                <w:noProof/>
                <w:webHidden/>
              </w:rPr>
              <w:fldChar w:fldCharType="begin"/>
            </w:r>
            <w:r>
              <w:rPr>
                <w:noProof/>
                <w:webHidden/>
              </w:rPr>
              <w:instrText xml:space="preserve"> PAGEREF _Toc50476757 \h </w:instrText>
            </w:r>
          </w:ins>
          <w:r>
            <w:rPr>
              <w:noProof/>
              <w:webHidden/>
            </w:rPr>
          </w:r>
          <w:r>
            <w:rPr>
              <w:noProof/>
              <w:webHidden/>
            </w:rPr>
            <w:fldChar w:fldCharType="separate"/>
          </w:r>
          <w:ins w:id="73" w:author="ZHOU XUDONG" w:date="2020-09-08T16:58:00Z">
            <w:r>
              <w:rPr>
                <w:noProof/>
                <w:webHidden/>
              </w:rPr>
              <w:t>13</w:t>
            </w:r>
            <w:r>
              <w:rPr>
                <w:noProof/>
                <w:webHidden/>
              </w:rPr>
              <w:fldChar w:fldCharType="end"/>
            </w:r>
            <w:r w:rsidRPr="003E5E48">
              <w:rPr>
                <w:rStyle w:val="af0"/>
                <w:noProof/>
              </w:rPr>
              <w:fldChar w:fldCharType="end"/>
            </w:r>
          </w:ins>
        </w:p>
        <w:p w14:paraId="44CE017C" w14:textId="51AC7B70" w:rsidR="00186EB7" w:rsidRDefault="00186EB7">
          <w:pPr>
            <w:pStyle w:val="20"/>
            <w:tabs>
              <w:tab w:val="right" w:leader="dot" w:pos="8494"/>
            </w:tabs>
            <w:rPr>
              <w:ins w:id="74" w:author="ZHOU XUDONG" w:date="2020-09-08T16:58:00Z"/>
              <w:rFonts w:eastAsiaTheme="minorEastAsia" w:cstheme="minorBidi"/>
              <w:smallCaps w:val="0"/>
              <w:noProof/>
              <w:sz w:val="24"/>
              <w:szCs w:val="24"/>
              <w:lang/>
            </w:rPr>
          </w:pPr>
          <w:ins w:id="75" w:author="ZHOU XUDONG" w:date="2020-09-08T16:58:00Z">
            <w:r w:rsidRPr="003E5E48">
              <w:rPr>
                <w:rStyle w:val="af0"/>
                <w:noProof/>
              </w:rPr>
              <w:fldChar w:fldCharType="begin"/>
            </w:r>
            <w:r w:rsidRPr="003E5E48">
              <w:rPr>
                <w:rStyle w:val="af0"/>
                <w:noProof/>
              </w:rPr>
              <w:instrText xml:space="preserve"> </w:instrText>
            </w:r>
            <w:r>
              <w:rPr>
                <w:noProof/>
              </w:rPr>
              <w:instrText>HYPERLINK \l "_Toc50476758"</w:instrText>
            </w:r>
            <w:r w:rsidRPr="003E5E48">
              <w:rPr>
                <w:rStyle w:val="af0"/>
                <w:noProof/>
              </w:rPr>
              <w:instrText xml:space="preserve"> </w:instrText>
            </w:r>
            <w:r w:rsidRPr="003E5E48">
              <w:rPr>
                <w:rStyle w:val="af0"/>
                <w:noProof/>
              </w:rPr>
              <w:fldChar w:fldCharType="separate"/>
            </w:r>
            <w:r w:rsidRPr="003E5E48">
              <w:rPr>
                <w:rStyle w:val="af0"/>
                <w:noProof/>
              </w:rPr>
              <w:t>3.1 Code Tree</w:t>
            </w:r>
            <w:r>
              <w:rPr>
                <w:noProof/>
                <w:webHidden/>
              </w:rPr>
              <w:tab/>
            </w:r>
            <w:r>
              <w:rPr>
                <w:noProof/>
                <w:webHidden/>
              </w:rPr>
              <w:fldChar w:fldCharType="begin"/>
            </w:r>
            <w:r>
              <w:rPr>
                <w:noProof/>
                <w:webHidden/>
              </w:rPr>
              <w:instrText xml:space="preserve"> PAGEREF _Toc50476758 \h </w:instrText>
            </w:r>
          </w:ins>
          <w:r>
            <w:rPr>
              <w:noProof/>
              <w:webHidden/>
            </w:rPr>
          </w:r>
          <w:r>
            <w:rPr>
              <w:noProof/>
              <w:webHidden/>
            </w:rPr>
            <w:fldChar w:fldCharType="separate"/>
          </w:r>
          <w:ins w:id="76" w:author="ZHOU XUDONG" w:date="2020-09-08T16:58:00Z">
            <w:r>
              <w:rPr>
                <w:noProof/>
                <w:webHidden/>
              </w:rPr>
              <w:t>13</w:t>
            </w:r>
            <w:r>
              <w:rPr>
                <w:noProof/>
                <w:webHidden/>
              </w:rPr>
              <w:fldChar w:fldCharType="end"/>
            </w:r>
            <w:r w:rsidRPr="003E5E48">
              <w:rPr>
                <w:rStyle w:val="af0"/>
                <w:noProof/>
              </w:rPr>
              <w:fldChar w:fldCharType="end"/>
            </w:r>
          </w:ins>
        </w:p>
        <w:p w14:paraId="2E1BD3D4" w14:textId="33399CD7" w:rsidR="00186EB7" w:rsidRDefault="00186EB7">
          <w:pPr>
            <w:pStyle w:val="20"/>
            <w:tabs>
              <w:tab w:val="right" w:leader="dot" w:pos="8494"/>
            </w:tabs>
            <w:rPr>
              <w:ins w:id="77" w:author="ZHOU XUDONG" w:date="2020-09-08T16:58:00Z"/>
              <w:rFonts w:eastAsiaTheme="minorEastAsia" w:cstheme="minorBidi"/>
              <w:smallCaps w:val="0"/>
              <w:noProof/>
              <w:sz w:val="24"/>
              <w:szCs w:val="24"/>
              <w:lang/>
            </w:rPr>
          </w:pPr>
          <w:ins w:id="78" w:author="ZHOU XUDONG" w:date="2020-09-08T16:58:00Z">
            <w:r w:rsidRPr="003E5E48">
              <w:rPr>
                <w:rStyle w:val="af0"/>
                <w:noProof/>
              </w:rPr>
              <w:fldChar w:fldCharType="begin"/>
            </w:r>
            <w:r w:rsidRPr="003E5E48">
              <w:rPr>
                <w:rStyle w:val="af0"/>
                <w:noProof/>
              </w:rPr>
              <w:instrText xml:space="preserve"> </w:instrText>
            </w:r>
            <w:r>
              <w:rPr>
                <w:noProof/>
              </w:rPr>
              <w:instrText>HYPERLINK \l "_Toc50476759"</w:instrText>
            </w:r>
            <w:r w:rsidRPr="003E5E48">
              <w:rPr>
                <w:rStyle w:val="af0"/>
                <w:noProof/>
              </w:rPr>
              <w:instrText xml:space="preserve"> </w:instrText>
            </w:r>
            <w:r w:rsidRPr="003E5E48">
              <w:rPr>
                <w:rStyle w:val="af0"/>
                <w:noProof/>
              </w:rPr>
              <w:fldChar w:fldCharType="separate"/>
            </w:r>
            <w:r w:rsidRPr="003E5E48">
              <w:rPr>
                <w:rStyle w:val="af0"/>
                <w:noProof/>
              </w:rPr>
              <w:t>3.2 Codes for hydrodynamic calculations</w:t>
            </w:r>
            <w:r>
              <w:rPr>
                <w:noProof/>
                <w:webHidden/>
              </w:rPr>
              <w:tab/>
            </w:r>
            <w:r>
              <w:rPr>
                <w:noProof/>
                <w:webHidden/>
              </w:rPr>
              <w:fldChar w:fldCharType="begin"/>
            </w:r>
            <w:r>
              <w:rPr>
                <w:noProof/>
                <w:webHidden/>
              </w:rPr>
              <w:instrText xml:space="preserve"> PAGEREF _Toc50476759 \h </w:instrText>
            </w:r>
          </w:ins>
          <w:r>
            <w:rPr>
              <w:noProof/>
              <w:webHidden/>
            </w:rPr>
          </w:r>
          <w:r>
            <w:rPr>
              <w:noProof/>
              <w:webHidden/>
            </w:rPr>
            <w:fldChar w:fldCharType="separate"/>
          </w:r>
          <w:ins w:id="79" w:author="ZHOU XUDONG" w:date="2020-09-08T16:58:00Z">
            <w:r>
              <w:rPr>
                <w:noProof/>
                <w:webHidden/>
              </w:rPr>
              <w:t>14</w:t>
            </w:r>
            <w:r>
              <w:rPr>
                <w:noProof/>
                <w:webHidden/>
              </w:rPr>
              <w:fldChar w:fldCharType="end"/>
            </w:r>
            <w:r w:rsidRPr="003E5E48">
              <w:rPr>
                <w:rStyle w:val="af0"/>
                <w:noProof/>
              </w:rPr>
              <w:fldChar w:fldCharType="end"/>
            </w:r>
          </w:ins>
        </w:p>
        <w:p w14:paraId="7C9A476D" w14:textId="4BA144A2" w:rsidR="00186EB7" w:rsidRDefault="00186EB7">
          <w:pPr>
            <w:pStyle w:val="10"/>
            <w:tabs>
              <w:tab w:val="right" w:leader="dot" w:pos="8494"/>
            </w:tabs>
            <w:rPr>
              <w:ins w:id="80" w:author="ZHOU XUDONG" w:date="2020-09-08T16:58:00Z"/>
              <w:rFonts w:eastAsiaTheme="minorEastAsia" w:cstheme="minorBidi"/>
              <w:b w:val="0"/>
              <w:bCs w:val="0"/>
              <w:caps w:val="0"/>
              <w:noProof/>
              <w:sz w:val="24"/>
              <w:szCs w:val="24"/>
              <w:lang/>
            </w:rPr>
          </w:pPr>
          <w:ins w:id="81" w:author="ZHOU XUDONG" w:date="2020-09-08T16:58:00Z">
            <w:r w:rsidRPr="003E5E48">
              <w:rPr>
                <w:rStyle w:val="af0"/>
                <w:noProof/>
              </w:rPr>
              <w:fldChar w:fldCharType="begin"/>
            </w:r>
            <w:r w:rsidRPr="003E5E48">
              <w:rPr>
                <w:rStyle w:val="af0"/>
                <w:noProof/>
              </w:rPr>
              <w:instrText xml:space="preserve"> </w:instrText>
            </w:r>
            <w:r>
              <w:rPr>
                <w:noProof/>
              </w:rPr>
              <w:instrText>HYPERLINK \l "_Toc50476760"</w:instrText>
            </w:r>
            <w:r w:rsidRPr="003E5E48">
              <w:rPr>
                <w:rStyle w:val="af0"/>
                <w:noProof/>
              </w:rPr>
              <w:instrText xml:space="preserve"> </w:instrText>
            </w:r>
            <w:r w:rsidRPr="003E5E48">
              <w:rPr>
                <w:rStyle w:val="af0"/>
                <w:noProof/>
              </w:rPr>
              <w:fldChar w:fldCharType="separate"/>
            </w:r>
            <w:r w:rsidRPr="003E5E48">
              <w:rPr>
                <w:rStyle w:val="af0"/>
                <w:noProof/>
              </w:rPr>
              <w:t>4. River Network Map</w:t>
            </w:r>
            <w:r>
              <w:rPr>
                <w:noProof/>
                <w:webHidden/>
              </w:rPr>
              <w:tab/>
            </w:r>
            <w:r>
              <w:rPr>
                <w:noProof/>
                <w:webHidden/>
              </w:rPr>
              <w:fldChar w:fldCharType="begin"/>
            </w:r>
            <w:r>
              <w:rPr>
                <w:noProof/>
                <w:webHidden/>
              </w:rPr>
              <w:instrText xml:space="preserve"> PAGEREF _Toc50476760 \h </w:instrText>
            </w:r>
          </w:ins>
          <w:r>
            <w:rPr>
              <w:noProof/>
              <w:webHidden/>
            </w:rPr>
          </w:r>
          <w:r>
            <w:rPr>
              <w:noProof/>
              <w:webHidden/>
            </w:rPr>
            <w:fldChar w:fldCharType="separate"/>
          </w:r>
          <w:ins w:id="82" w:author="ZHOU XUDONG" w:date="2020-09-08T16:58:00Z">
            <w:r>
              <w:rPr>
                <w:noProof/>
                <w:webHidden/>
              </w:rPr>
              <w:t>18</w:t>
            </w:r>
            <w:r>
              <w:rPr>
                <w:noProof/>
                <w:webHidden/>
              </w:rPr>
              <w:fldChar w:fldCharType="end"/>
            </w:r>
            <w:r w:rsidRPr="003E5E48">
              <w:rPr>
                <w:rStyle w:val="af0"/>
                <w:noProof/>
              </w:rPr>
              <w:fldChar w:fldCharType="end"/>
            </w:r>
          </w:ins>
        </w:p>
        <w:p w14:paraId="45B31184" w14:textId="16B0336B" w:rsidR="00186EB7" w:rsidRDefault="00186EB7">
          <w:pPr>
            <w:pStyle w:val="20"/>
            <w:tabs>
              <w:tab w:val="right" w:leader="dot" w:pos="8494"/>
            </w:tabs>
            <w:rPr>
              <w:ins w:id="83" w:author="ZHOU XUDONG" w:date="2020-09-08T16:58:00Z"/>
              <w:rFonts w:eastAsiaTheme="minorEastAsia" w:cstheme="minorBidi"/>
              <w:smallCaps w:val="0"/>
              <w:noProof/>
              <w:sz w:val="24"/>
              <w:szCs w:val="24"/>
              <w:lang/>
            </w:rPr>
          </w:pPr>
          <w:ins w:id="84" w:author="ZHOU XUDONG" w:date="2020-09-08T16:58:00Z">
            <w:r w:rsidRPr="003E5E48">
              <w:rPr>
                <w:rStyle w:val="af0"/>
                <w:noProof/>
              </w:rPr>
              <w:fldChar w:fldCharType="begin"/>
            </w:r>
            <w:r w:rsidRPr="003E5E48">
              <w:rPr>
                <w:rStyle w:val="af0"/>
                <w:noProof/>
              </w:rPr>
              <w:instrText xml:space="preserve"> </w:instrText>
            </w:r>
            <w:r>
              <w:rPr>
                <w:noProof/>
              </w:rPr>
              <w:instrText>HYPERLINK \l "_Toc50476761"</w:instrText>
            </w:r>
            <w:r w:rsidRPr="003E5E48">
              <w:rPr>
                <w:rStyle w:val="af0"/>
                <w:noProof/>
              </w:rPr>
              <w:instrText xml:space="preserve"> </w:instrText>
            </w:r>
            <w:r w:rsidRPr="003E5E48">
              <w:rPr>
                <w:rStyle w:val="af0"/>
                <w:noProof/>
              </w:rPr>
              <w:fldChar w:fldCharType="separate"/>
            </w:r>
            <w:r w:rsidRPr="003E5E48">
              <w:rPr>
                <w:rStyle w:val="af0"/>
                <w:noProof/>
              </w:rPr>
              <w:t>4.1 Global 15-arcmin river network map (glb_15min/)</w:t>
            </w:r>
            <w:r>
              <w:rPr>
                <w:noProof/>
                <w:webHidden/>
              </w:rPr>
              <w:tab/>
            </w:r>
            <w:r>
              <w:rPr>
                <w:noProof/>
                <w:webHidden/>
              </w:rPr>
              <w:fldChar w:fldCharType="begin"/>
            </w:r>
            <w:r>
              <w:rPr>
                <w:noProof/>
                <w:webHidden/>
              </w:rPr>
              <w:instrText xml:space="preserve"> PAGEREF _Toc50476761 \h </w:instrText>
            </w:r>
          </w:ins>
          <w:r>
            <w:rPr>
              <w:noProof/>
              <w:webHidden/>
            </w:rPr>
          </w:r>
          <w:r>
            <w:rPr>
              <w:noProof/>
              <w:webHidden/>
            </w:rPr>
            <w:fldChar w:fldCharType="separate"/>
          </w:r>
          <w:ins w:id="85" w:author="ZHOU XUDONG" w:date="2020-09-08T16:58:00Z">
            <w:r>
              <w:rPr>
                <w:noProof/>
                <w:webHidden/>
              </w:rPr>
              <w:t>18</w:t>
            </w:r>
            <w:r>
              <w:rPr>
                <w:noProof/>
                <w:webHidden/>
              </w:rPr>
              <w:fldChar w:fldCharType="end"/>
            </w:r>
            <w:r w:rsidRPr="003E5E48">
              <w:rPr>
                <w:rStyle w:val="af0"/>
                <w:noProof/>
              </w:rPr>
              <w:fldChar w:fldCharType="end"/>
            </w:r>
          </w:ins>
        </w:p>
        <w:p w14:paraId="01B3C49B" w14:textId="1741C2E7" w:rsidR="00186EB7" w:rsidRDefault="00186EB7">
          <w:pPr>
            <w:pStyle w:val="20"/>
            <w:tabs>
              <w:tab w:val="right" w:leader="dot" w:pos="8494"/>
            </w:tabs>
            <w:rPr>
              <w:ins w:id="86" w:author="ZHOU XUDONG" w:date="2020-09-08T16:58:00Z"/>
              <w:rFonts w:eastAsiaTheme="minorEastAsia" w:cstheme="minorBidi"/>
              <w:smallCaps w:val="0"/>
              <w:noProof/>
              <w:sz w:val="24"/>
              <w:szCs w:val="24"/>
              <w:lang/>
            </w:rPr>
          </w:pPr>
          <w:ins w:id="87" w:author="ZHOU XUDONG" w:date="2020-09-08T16:58:00Z">
            <w:r w:rsidRPr="003E5E48">
              <w:rPr>
                <w:rStyle w:val="af0"/>
                <w:noProof/>
              </w:rPr>
              <w:fldChar w:fldCharType="begin"/>
            </w:r>
            <w:r w:rsidRPr="003E5E48">
              <w:rPr>
                <w:rStyle w:val="af0"/>
                <w:noProof/>
              </w:rPr>
              <w:instrText xml:space="preserve"> </w:instrText>
            </w:r>
            <w:r>
              <w:rPr>
                <w:noProof/>
              </w:rPr>
              <w:instrText>HYPERLINK \l "_Toc50476762"</w:instrText>
            </w:r>
            <w:r w:rsidRPr="003E5E48">
              <w:rPr>
                <w:rStyle w:val="af0"/>
                <w:noProof/>
              </w:rPr>
              <w:instrText xml:space="preserve"> </w:instrText>
            </w:r>
            <w:r w:rsidRPr="003E5E48">
              <w:rPr>
                <w:rStyle w:val="af0"/>
                <w:noProof/>
              </w:rPr>
              <w:fldChar w:fldCharType="separate"/>
            </w:r>
            <w:r w:rsidRPr="003E5E48">
              <w:rPr>
                <w:rStyle w:val="af0"/>
                <w:noProof/>
              </w:rPr>
              <w:t>4.2 Rectangular-grid simulation</w:t>
            </w:r>
            <w:r>
              <w:rPr>
                <w:noProof/>
                <w:webHidden/>
              </w:rPr>
              <w:tab/>
            </w:r>
            <w:r>
              <w:rPr>
                <w:noProof/>
                <w:webHidden/>
              </w:rPr>
              <w:fldChar w:fldCharType="begin"/>
            </w:r>
            <w:r>
              <w:rPr>
                <w:noProof/>
                <w:webHidden/>
              </w:rPr>
              <w:instrText xml:space="preserve"> PAGEREF _Toc50476762 \h </w:instrText>
            </w:r>
          </w:ins>
          <w:r>
            <w:rPr>
              <w:noProof/>
              <w:webHidden/>
            </w:rPr>
          </w:r>
          <w:r>
            <w:rPr>
              <w:noProof/>
              <w:webHidden/>
            </w:rPr>
            <w:fldChar w:fldCharType="separate"/>
          </w:r>
          <w:ins w:id="88" w:author="ZHOU XUDONG" w:date="2020-09-08T16:58:00Z">
            <w:r>
              <w:rPr>
                <w:noProof/>
                <w:webHidden/>
              </w:rPr>
              <w:t>23</w:t>
            </w:r>
            <w:r>
              <w:rPr>
                <w:noProof/>
                <w:webHidden/>
              </w:rPr>
              <w:fldChar w:fldCharType="end"/>
            </w:r>
            <w:r w:rsidRPr="003E5E48">
              <w:rPr>
                <w:rStyle w:val="af0"/>
                <w:noProof/>
              </w:rPr>
              <w:fldChar w:fldCharType="end"/>
            </w:r>
          </w:ins>
        </w:p>
        <w:p w14:paraId="688A2501" w14:textId="1028A32A" w:rsidR="00186EB7" w:rsidRDefault="00186EB7">
          <w:pPr>
            <w:pStyle w:val="20"/>
            <w:tabs>
              <w:tab w:val="right" w:leader="dot" w:pos="8494"/>
            </w:tabs>
            <w:rPr>
              <w:ins w:id="89" w:author="ZHOU XUDONG" w:date="2020-09-08T16:58:00Z"/>
              <w:rFonts w:eastAsiaTheme="minorEastAsia" w:cstheme="minorBidi"/>
              <w:smallCaps w:val="0"/>
              <w:noProof/>
              <w:sz w:val="24"/>
              <w:szCs w:val="24"/>
              <w:lang/>
            </w:rPr>
          </w:pPr>
          <w:ins w:id="90" w:author="ZHOU XUDONG" w:date="2020-09-08T16:58:00Z">
            <w:r w:rsidRPr="003E5E48">
              <w:rPr>
                <w:rStyle w:val="af0"/>
                <w:noProof/>
              </w:rPr>
              <w:fldChar w:fldCharType="begin"/>
            </w:r>
            <w:r w:rsidRPr="003E5E48">
              <w:rPr>
                <w:rStyle w:val="af0"/>
                <w:noProof/>
              </w:rPr>
              <w:instrText xml:space="preserve"> </w:instrText>
            </w:r>
            <w:r>
              <w:rPr>
                <w:noProof/>
              </w:rPr>
              <w:instrText>HYPERLINK \l "_Toc50476763"</w:instrText>
            </w:r>
            <w:r w:rsidRPr="003E5E48">
              <w:rPr>
                <w:rStyle w:val="af0"/>
                <w:noProof/>
              </w:rPr>
              <w:instrText xml:space="preserve"> </w:instrText>
            </w:r>
            <w:r w:rsidRPr="003E5E48">
              <w:rPr>
                <w:rStyle w:val="af0"/>
                <w:noProof/>
              </w:rPr>
              <w:fldChar w:fldCharType="separate"/>
            </w:r>
            <w:r w:rsidRPr="003E5E48">
              <w:rPr>
                <w:rStyle w:val="af0"/>
                <w:noProof/>
              </w:rPr>
              <w:t>4.3 Channel Cross-section Parameters</w:t>
            </w:r>
            <w:r>
              <w:rPr>
                <w:noProof/>
                <w:webHidden/>
              </w:rPr>
              <w:tab/>
            </w:r>
            <w:r>
              <w:rPr>
                <w:noProof/>
                <w:webHidden/>
              </w:rPr>
              <w:fldChar w:fldCharType="begin"/>
            </w:r>
            <w:r>
              <w:rPr>
                <w:noProof/>
                <w:webHidden/>
              </w:rPr>
              <w:instrText xml:space="preserve"> PAGEREF _Toc50476763 \h </w:instrText>
            </w:r>
          </w:ins>
          <w:r>
            <w:rPr>
              <w:noProof/>
              <w:webHidden/>
            </w:rPr>
          </w:r>
          <w:r>
            <w:rPr>
              <w:noProof/>
              <w:webHidden/>
            </w:rPr>
            <w:fldChar w:fldCharType="separate"/>
          </w:r>
          <w:ins w:id="91" w:author="ZHOU XUDONG" w:date="2020-09-08T16:58:00Z">
            <w:r>
              <w:rPr>
                <w:noProof/>
                <w:webHidden/>
              </w:rPr>
              <w:t>23</w:t>
            </w:r>
            <w:r>
              <w:rPr>
                <w:noProof/>
                <w:webHidden/>
              </w:rPr>
              <w:fldChar w:fldCharType="end"/>
            </w:r>
            <w:r w:rsidRPr="003E5E48">
              <w:rPr>
                <w:rStyle w:val="af0"/>
                <w:noProof/>
              </w:rPr>
              <w:fldChar w:fldCharType="end"/>
            </w:r>
          </w:ins>
        </w:p>
        <w:p w14:paraId="16BA8823" w14:textId="2051CF18" w:rsidR="00186EB7" w:rsidRDefault="00186EB7">
          <w:pPr>
            <w:pStyle w:val="10"/>
            <w:tabs>
              <w:tab w:val="right" w:leader="dot" w:pos="8494"/>
            </w:tabs>
            <w:rPr>
              <w:ins w:id="92" w:author="ZHOU XUDONG" w:date="2020-09-08T16:58:00Z"/>
              <w:rFonts w:eastAsiaTheme="minorEastAsia" w:cstheme="minorBidi"/>
              <w:b w:val="0"/>
              <w:bCs w:val="0"/>
              <w:caps w:val="0"/>
              <w:noProof/>
              <w:sz w:val="24"/>
              <w:szCs w:val="24"/>
              <w:lang/>
            </w:rPr>
          </w:pPr>
          <w:ins w:id="93" w:author="ZHOU XUDONG" w:date="2020-09-08T16:58:00Z">
            <w:r w:rsidRPr="003E5E48">
              <w:rPr>
                <w:rStyle w:val="af0"/>
                <w:noProof/>
              </w:rPr>
              <w:fldChar w:fldCharType="begin"/>
            </w:r>
            <w:r w:rsidRPr="003E5E48">
              <w:rPr>
                <w:rStyle w:val="af0"/>
                <w:noProof/>
              </w:rPr>
              <w:instrText xml:space="preserve"> </w:instrText>
            </w:r>
            <w:r>
              <w:rPr>
                <w:noProof/>
              </w:rPr>
              <w:instrText>HYPERLINK \l "_Toc50476764"</w:instrText>
            </w:r>
            <w:r w:rsidRPr="003E5E48">
              <w:rPr>
                <w:rStyle w:val="af0"/>
                <w:noProof/>
              </w:rPr>
              <w:instrText xml:space="preserve"> </w:instrText>
            </w:r>
            <w:r w:rsidRPr="003E5E48">
              <w:rPr>
                <w:rStyle w:val="af0"/>
                <w:noProof/>
              </w:rPr>
              <w:fldChar w:fldCharType="separate"/>
            </w:r>
            <w:r w:rsidRPr="003E5E48">
              <w:rPr>
                <w:rStyle w:val="af0"/>
                <w:noProof/>
              </w:rPr>
              <w:t>5. Input Runoff Forcing</w:t>
            </w:r>
            <w:r>
              <w:rPr>
                <w:noProof/>
                <w:webHidden/>
              </w:rPr>
              <w:tab/>
            </w:r>
            <w:r>
              <w:rPr>
                <w:noProof/>
                <w:webHidden/>
              </w:rPr>
              <w:fldChar w:fldCharType="begin"/>
            </w:r>
            <w:r>
              <w:rPr>
                <w:noProof/>
                <w:webHidden/>
              </w:rPr>
              <w:instrText xml:space="preserve"> PAGEREF _Toc50476764 \h </w:instrText>
            </w:r>
          </w:ins>
          <w:r>
            <w:rPr>
              <w:noProof/>
              <w:webHidden/>
            </w:rPr>
          </w:r>
          <w:r>
            <w:rPr>
              <w:noProof/>
              <w:webHidden/>
            </w:rPr>
            <w:fldChar w:fldCharType="separate"/>
          </w:r>
          <w:ins w:id="94" w:author="ZHOU XUDONG" w:date="2020-09-08T16:58:00Z">
            <w:r>
              <w:rPr>
                <w:noProof/>
                <w:webHidden/>
              </w:rPr>
              <w:t>25</w:t>
            </w:r>
            <w:r>
              <w:rPr>
                <w:noProof/>
                <w:webHidden/>
              </w:rPr>
              <w:fldChar w:fldCharType="end"/>
            </w:r>
            <w:r w:rsidRPr="003E5E48">
              <w:rPr>
                <w:rStyle w:val="af0"/>
                <w:noProof/>
              </w:rPr>
              <w:fldChar w:fldCharType="end"/>
            </w:r>
          </w:ins>
        </w:p>
        <w:p w14:paraId="0D0558FF" w14:textId="51A9CC4E" w:rsidR="00186EB7" w:rsidRDefault="00186EB7">
          <w:pPr>
            <w:pStyle w:val="10"/>
            <w:tabs>
              <w:tab w:val="right" w:leader="dot" w:pos="8494"/>
            </w:tabs>
            <w:rPr>
              <w:ins w:id="95" w:author="ZHOU XUDONG" w:date="2020-09-08T16:58:00Z"/>
              <w:rFonts w:eastAsiaTheme="minorEastAsia" w:cstheme="minorBidi"/>
              <w:b w:val="0"/>
              <w:bCs w:val="0"/>
              <w:caps w:val="0"/>
              <w:noProof/>
              <w:sz w:val="24"/>
              <w:szCs w:val="24"/>
              <w:lang/>
            </w:rPr>
          </w:pPr>
          <w:ins w:id="96" w:author="ZHOU XUDONG" w:date="2020-09-08T16:58:00Z">
            <w:r w:rsidRPr="003E5E48">
              <w:rPr>
                <w:rStyle w:val="af0"/>
                <w:noProof/>
              </w:rPr>
              <w:fldChar w:fldCharType="begin"/>
            </w:r>
            <w:r w:rsidRPr="003E5E48">
              <w:rPr>
                <w:rStyle w:val="af0"/>
                <w:noProof/>
              </w:rPr>
              <w:instrText xml:space="preserve"> </w:instrText>
            </w:r>
            <w:r>
              <w:rPr>
                <w:noProof/>
              </w:rPr>
              <w:instrText>HYPERLINK \l "_Toc50476765"</w:instrText>
            </w:r>
            <w:r w:rsidRPr="003E5E48">
              <w:rPr>
                <w:rStyle w:val="af0"/>
                <w:noProof/>
              </w:rPr>
              <w:instrText xml:space="preserve"> </w:instrText>
            </w:r>
            <w:r w:rsidRPr="003E5E48">
              <w:rPr>
                <w:rStyle w:val="af0"/>
                <w:noProof/>
              </w:rPr>
              <w:fldChar w:fldCharType="separate"/>
            </w:r>
            <w:r w:rsidRPr="003E5E48">
              <w:rPr>
                <w:rStyle w:val="af0"/>
                <w:noProof/>
              </w:rPr>
              <w:t>6. Output Files</w:t>
            </w:r>
            <w:r>
              <w:rPr>
                <w:noProof/>
                <w:webHidden/>
              </w:rPr>
              <w:tab/>
            </w:r>
            <w:r>
              <w:rPr>
                <w:noProof/>
                <w:webHidden/>
              </w:rPr>
              <w:fldChar w:fldCharType="begin"/>
            </w:r>
            <w:r>
              <w:rPr>
                <w:noProof/>
                <w:webHidden/>
              </w:rPr>
              <w:instrText xml:space="preserve"> PAGEREF _Toc50476765 \h </w:instrText>
            </w:r>
          </w:ins>
          <w:r>
            <w:rPr>
              <w:noProof/>
              <w:webHidden/>
            </w:rPr>
          </w:r>
          <w:r>
            <w:rPr>
              <w:noProof/>
              <w:webHidden/>
            </w:rPr>
            <w:fldChar w:fldCharType="separate"/>
          </w:r>
          <w:ins w:id="97" w:author="ZHOU XUDONG" w:date="2020-09-08T16:58:00Z">
            <w:r>
              <w:rPr>
                <w:noProof/>
                <w:webHidden/>
              </w:rPr>
              <w:t>26</w:t>
            </w:r>
            <w:r>
              <w:rPr>
                <w:noProof/>
                <w:webHidden/>
              </w:rPr>
              <w:fldChar w:fldCharType="end"/>
            </w:r>
            <w:r w:rsidRPr="003E5E48">
              <w:rPr>
                <w:rStyle w:val="af0"/>
                <w:noProof/>
              </w:rPr>
              <w:fldChar w:fldCharType="end"/>
            </w:r>
          </w:ins>
        </w:p>
        <w:p w14:paraId="2133DD8B" w14:textId="21E18B48" w:rsidR="00186EB7" w:rsidRDefault="00186EB7">
          <w:pPr>
            <w:pStyle w:val="10"/>
            <w:tabs>
              <w:tab w:val="right" w:leader="dot" w:pos="8494"/>
            </w:tabs>
            <w:rPr>
              <w:ins w:id="98" w:author="ZHOU XUDONG" w:date="2020-09-08T16:58:00Z"/>
              <w:rFonts w:eastAsiaTheme="minorEastAsia" w:cstheme="minorBidi"/>
              <w:b w:val="0"/>
              <w:bCs w:val="0"/>
              <w:caps w:val="0"/>
              <w:noProof/>
              <w:sz w:val="24"/>
              <w:szCs w:val="24"/>
              <w:lang/>
            </w:rPr>
          </w:pPr>
          <w:ins w:id="99" w:author="ZHOU XUDONG" w:date="2020-09-08T16:58:00Z">
            <w:r w:rsidRPr="003E5E48">
              <w:rPr>
                <w:rStyle w:val="af0"/>
                <w:noProof/>
              </w:rPr>
              <w:fldChar w:fldCharType="begin"/>
            </w:r>
            <w:r w:rsidRPr="003E5E48">
              <w:rPr>
                <w:rStyle w:val="af0"/>
                <w:noProof/>
              </w:rPr>
              <w:instrText xml:space="preserve"> </w:instrText>
            </w:r>
            <w:r>
              <w:rPr>
                <w:noProof/>
              </w:rPr>
              <w:instrText>HYPERLINK \l "_Toc50476766"</w:instrText>
            </w:r>
            <w:r w:rsidRPr="003E5E48">
              <w:rPr>
                <w:rStyle w:val="af0"/>
                <w:noProof/>
              </w:rPr>
              <w:instrText xml:space="preserve"> </w:instrText>
            </w:r>
            <w:r w:rsidRPr="003E5E48">
              <w:rPr>
                <w:rStyle w:val="af0"/>
                <w:noProof/>
              </w:rPr>
              <w:fldChar w:fldCharType="separate"/>
            </w:r>
            <w:r w:rsidRPr="003E5E48">
              <w:rPr>
                <w:rStyle w:val="af0"/>
                <w:noProof/>
              </w:rPr>
              <w:t>7. Shell Script to execute simulations</w:t>
            </w:r>
            <w:r>
              <w:rPr>
                <w:noProof/>
                <w:webHidden/>
              </w:rPr>
              <w:tab/>
            </w:r>
            <w:r>
              <w:rPr>
                <w:noProof/>
                <w:webHidden/>
              </w:rPr>
              <w:fldChar w:fldCharType="begin"/>
            </w:r>
            <w:r>
              <w:rPr>
                <w:noProof/>
                <w:webHidden/>
              </w:rPr>
              <w:instrText xml:space="preserve"> PAGEREF _Toc50476766 \h </w:instrText>
            </w:r>
          </w:ins>
          <w:r>
            <w:rPr>
              <w:noProof/>
              <w:webHidden/>
            </w:rPr>
          </w:r>
          <w:r>
            <w:rPr>
              <w:noProof/>
              <w:webHidden/>
            </w:rPr>
            <w:fldChar w:fldCharType="separate"/>
          </w:r>
          <w:ins w:id="100" w:author="ZHOU XUDONG" w:date="2020-09-08T16:58:00Z">
            <w:r>
              <w:rPr>
                <w:noProof/>
                <w:webHidden/>
              </w:rPr>
              <w:t>28</w:t>
            </w:r>
            <w:r>
              <w:rPr>
                <w:noProof/>
                <w:webHidden/>
              </w:rPr>
              <w:fldChar w:fldCharType="end"/>
            </w:r>
            <w:r w:rsidRPr="003E5E48">
              <w:rPr>
                <w:rStyle w:val="af0"/>
                <w:noProof/>
              </w:rPr>
              <w:fldChar w:fldCharType="end"/>
            </w:r>
          </w:ins>
        </w:p>
        <w:p w14:paraId="5DC6EC18" w14:textId="78989E59" w:rsidR="00186EB7" w:rsidRDefault="00186EB7">
          <w:pPr>
            <w:pStyle w:val="20"/>
            <w:tabs>
              <w:tab w:val="right" w:leader="dot" w:pos="8494"/>
            </w:tabs>
            <w:rPr>
              <w:ins w:id="101" w:author="ZHOU XUDONG" w:date="2020-09-08T16:58:00Z"/>
              <w:rFonts w:eastAsiaTheme="minorEastAsia" w:cstheme="minorBidi"/>
              <w:smallCaps w:val="0"/>
              <w:noProof/>
              <w:sz w:val="24"/>
              <w:szCs w:val="24"/>
              <w:lang/>
            </w:rPr>
          </w:pPr>
          <w:ins w:id="102" w:author="ZHOU XUDONG" w:date="2020-09-08T16:58:00Z">
            <w:r w:rsidRPr="003E5E48">
              <w:rPr>
                <w:rStyle w:val="af0"/>
                <w:noProof/>
              </w:rPr>
              <w:fldChar w:fldCharType="begin"/>
            </w:r>
            <w:r w:rsidRPr="003E5E48">
              <w:rPr>
                <w:rStyle w:val="af0"/>
                <w:noProof/>
              </w:rPr>
              <w:instrText xml:space="preserve"> </w:instrText>
            </w:r>
            <w:r>
              <w:rPr>
                <w:noProof/>
              </w:rPr>
              <w:instrText>HYPERLINK \l "_Toc50476767"</w:instrText>
            </w:r>
            <w:r w:rsidRPr="003E5E48">
              <w:rPr>
                <w:rStyle w:val="af0"/>
                <w:noProof/>
              </w:rPr>
              <w:instrText xml:space="preserve"> </w:instrText>
            </w:r>
            <w:r w:rsidRPr="003E5E48">
              <w:rPr>
                <w:rStyle w:val="af0"/>
                <w:noProof/>
              </w:rPr>
              <w:fldChar w:fldCharType="separate"/>
            </w:r>
            <w:r w:rsidRPr="003E5E48">
              <w:rPr>
                <w:rStyle w:val="af0"/>
                <w:noProof/>
              </w:rPr>
              <w:t>7.1 test1-glb_15min.sh</w:t>
            </w:r>
            <w:r>
              <w:rPr>
                <w:noProof/>
                <w:webHidden/>
              </w:rPr>
              <w:tab/>
            </w:r>
            <w:r>
              <w:rPr>
                <w:noProof/>
                <w:webHidden/>
              </w:rPr>
              <w:fldChar w:fldCharType="begin"/>
            </w:r>
            <w:r>
              <w:rPr>
                <w:noProof/>
                <w:webHidden/>
              </w:rPr>
              <w:instrText xml:space="preserve"> PAGEREF _Toc50476767 \h </w:instrText>
            </w:r>
          </w:ins>
          <w:r>
            <w:rPr>
              <w:noProof/>
              <w:webHidden/>
            </w:rPr>
          </w:r>
          <w:r>
            <w:rPr>
              <w:noProof/>
              <w:webHidden/>
            </w:rPr>
            <w:fldChar w:fldCharType="separate"/>
          </w:r>
          <w:ins w:id="103" w:author="ZHOU XUDONG" w:date="2020-09-08T16:58:00Z">
            <w:r>
              <w:rPr>
                <w:noProof/>
                <w:webHidden/>
              </w:rPr>
              <w:t>28</w:t>
            </w:r>
            <w:r>
              <w:rPr>
                <w:noProof/>
                <w:webHidden/>
              </w:rPr>
              <w:fldChar w:fldCharType="end"/>
            </w:r>
            <w:r w:rsidRPr="003E5E48">
              <w:rPr>
                <w:rStyle w:val="af0"/>
                <w:noProof/>
              </w:rPr>
              <w:fldChar w:fldCharType="end"/>
            </w:r>
          </w:ins>
        </w:p>
        <w:p w14:paraId="335C4350" w14:textId="4A0CC52E" w:rsidR="00186EB7" w:rsidRDefault="00186EB7">
          <w:pPr>
            <w:pStyle w:val="20"/>
            <w:tabs>
              <w:tab w:val="right" w:leader="dot" w:pos="8494"/>
            </w:tabs>
            <w:rPr>
              <w:ins w:id="104" w:author="ZHOU XUDONG" w:date="2020-09-08T16:58:00Z"/>
              <w:rFonts w:eastAsiaTheme="minorEastAsia" w:cstheme="minorBidi"/>
              <w:smallCaps w:val="0"/>
              <w:noProof/>
              <w:sz w:val="24"/>
              <w:szCs w:val="24"/>
              <w:lang/>
            </w:rPr>
          </w:pPr>
          <w:ins w:id="105" w:author="ZHOU XUDONG" w:date="2020-09-08T16:58:00Z">
            <w:r w:rsidRPr="003E5E48">
              <w:rPr>
                <w:rStyle w:val="af0"/>
                <w:noProof/>
              </w:rPr>
              <w:fldChar w:fldCharType="begin"/>
            </w:r>
            <w:r w:rsidRPr="003E5E48">
              <w:rPr>
                <w:rStyle w:val="af0"/>
                <w:noProof/>
              </w:rPr>
              <w:instrText xml:space="preserve"> </w:instrText>
            </w:r>
            <w:r>
              <w:rPr>
                <w:noProof/>
              </w:rPr>
              <w:instrText>HYPERLINK \l "_Toc50476768"</w:instrText>
            </w:r>
            <w:r w:rsidRPr="003E5E48">
              <w:rPr>
                <w:rStyle w:val="af0"/>
                <w:noProof/>
              </w:rPr>
              <w:instrText xml:space="preserve"> </w:instrText>
            </w:r>
            <w:r w:rsidRPr="003E5E48">
              <w:rPr>
                <w:rStyle w:val="af0"/>
                <w:noProof/>
              </w:rPr>
              <w:fldChar w:fldCharType="separate"/>
            </w:r>
            <w:r w:rsidRPr="003E5E48">
              <w:rPr>
                <w:rStyle w:val="af0"/>
                <w:noProof/>
              </w:rPr>
              <w:t>7.3 test2-conus_06min_netcdf.sh</w:t>
            </w:r>
            <w:r>
              <w:rPr>
                <w:noProof/>
                <w:webHidden/>
              </w:rPr>
              <w:tab/>
            </w:r>
            <w:r>
              <w:rPr>
                <w:noProof/>
                <w:webHidden/>
              </w:rPr>
              <w:fldChar w:fldCharType="begin"/>
            </w:r>
            <w:r>
              <w:rPr>
                <w:noProof/>
                <w:webHidden/>
              </w:rPr>
              <w:instrText xml:space="preserve"> PAGEREF _Toc50476768 \h </w:instrText>
            </w:r>
          </w:ins>
          <w:r>
            <w:rPr>
              <w:noProof/>
              <w:webHidden/>
            </w:rPr>
          </w:r>
          <w:r>
            <w:rPr>
              <w:noProof/>
              <w:webHidden/>
            </w:rPr>
            <w:fldChar w:fldCharType="separate"/>
          </w:r>
          <w:ins w:id="106" w:author="ZHOU XUDONG" w:date="2020-09-08T16:58:00Z">
            <w:r>
              <w:rPr>
                <w:noProof/>
                <w:webHidden/>
              </w:rPr>
              <w:t>29</w:t>
            </w:r>
            <w:r>
              <w:rPr>
                <w:noProof/>
                <w:webHidden/>
              </w:rPr>
              <w:fldChar w:fldCharType="end"/>
            </w:r>
            <w:r w:rsidRPr="003E5E48">
              <w:rPr>
                <w:rStyle w:val="af0"/>
                <w:noProof/>
              </w:rPr>
              <w:fldChar w:fldCharType="end"/>
            </w:r>
          </w:ins>
        </w:p>
        <w:p w14:paraId="758F31CB" w14:textId="176C8B84" w:rsidR="00186EB7" w:rsidRDefault="00186EB7">
          <w:pPr>
            <w:pStyle w:val="20"/>
            <w:tabs>
              <w:tab w:val="right" w:leader="dot" w:pos="8494"/>
            </w:tabs>
            <w:rPr>
              <w:ins w:id="107" w:author="ZHOU XUDONG" w:date="2020-09-08T16:58:00Z"/>
              <w:rFonts w:eastAsiaTheme="minorEastAsia" w:cstheme="minorBidi"/>
              <w:smallCaps w:val="0"/>
              <w:noProof/>
              <w:sz w:val="24"/>
              <w:szCs w:val="24"/>
              <w:lang/>
            </w:rPr>
          </w:pPr>
          <w:ins w:id="108" w:author="ZHOU XUDONG" w:date="2020-09-08T16:58:00Z">
            <w:r w:rsidRPr="003E5E48">
              <w:rPr>
                <w:rStyle w:val="af0"/>
                <w:noProof/>
              </w:rPr>
              <w:fldChar w:fldCharType="begin"/>
            </w:r>
            <w:r w:rsidRPr="003E5E48">
              <w:rPr>
                <w:rStyle w:val="af0"/>
                <w:noProof/>
              </w:rPr>
              <w:instrText xml:space="preserve"> </w:instrText>
            </w:r>
            <w:r>
              <w:rPr>
                <w:noProof/>
              </w:rPr>
              <w:instrText>HYPERLINK \l "_Toc50476769"</w:instrText>
            </w:r>
            <w:r w:rsidRPr="003E5E48">
              <w:rPr>
                <w:rStyle w:val="af0"/>
                <w:noProof/>
              </w:rPr>
              <w:instrText xml:space="preserve"> </w:instrText>
            </w:r>
            <w:r w:rsidRPr="003E5E48">
              <w:rPr>
                <w:rStyle w:val="af0"/>
                <w:noProof/>
              </w:rPr>
              <w:fldChar w:fldCharType="separate"/>
            </w:r>
            <w:r w:rsidRPr="003E5E48">
              <w:rPr>
                <w:rStyle w:val="af0"/>
                <w:noProof/>
              </w:rPr>
              <w:t>7.3 test3-jpn_fcast.sh</w:t>
            </w:r>
            <w:r>
              <w:rPr>
                <w:noProof/>
                <w:webHidden/>
              </w:rPr>
              <w:tab/>
            </w:r>
            <w:r>
              <w:rPr>
                <w:noProof/>
                <w:webHidden/>
              </w:rPr>
              <w:fldChar w:fldCharType="begin"/>
            </w:r>
            <w:r>
              <w:rPr>
                <w:noProof/>
                <w:webHidden/>
              </w:rPr>
              <w:instrText xml:space="preserve"> PAGEREF _Toc50476769 \h </w:instrText>
            </w:r>
          </w:ins>
          <w:r>
            <w:rPr>
              <w:noProof/>
              <w:webHidden/>
            </w:rPr>
          </w:r>
          <w:r>
            <w:rPr>
              <w:noProof/>
              <w:webHidden/>
            </w:rPr>
            <w:fldChar w:fldCharType="separate"/>
          </w:r>
          <w:ins w:id="109" w:author="ZHOU XUDONG" w:date="2020-09-08T16:58:00Z">
            <w:r>
              <w:rPr>
                <w:noProof/>
                <w:webHidden/>
              </w:rPr>
              <w:t>29</w:t>
            </w:r>
            <w:r>
              <w:rPr>
                <w:noProof/>
                <w:webHidden/>
              </w:rPr>
              <w:fldChar w:fldCharType="end"/>
            </w:r>
            <w:r w:rsidRPr="003E5E48">
              <w:rPr>
                <w:rStyle w:val="af0"/>
                <w:noProof/>
              </w:rPr>
              <w:fldChar w:fldCharType="end"/>
            </w:r>
          </w:ins>
        </w:p>
        <w:p w14:paraId="117641DE" w14:textId="702B722E" w:rsidR="00186EB7" w:rsidRDefault="00186EB7">
          <w:pPr>
            <w:pStyle w:val="10"/>
            <w:tabs>
              <w:tab w:val="right" w:leader="dot" w:pos="8494"/>
            </w:tabs>
            <w:rPr>
              <w:ins w:id="110" w:author="ZHOU XUDONG" w:date="2020-09-08T16:58:00Z"/>
              <w:rFonts w:eastAsiaTheme="minorEastAsia" w:cstheme="minorBidi"/>
              <w:b w:val="0"/>
              <w:bCs w:val="0"/>
              <w:caps w:val="0"/>
              <w:noProof/>
              <w:sz w:val="24"/>
              <w:szCs w:val="24"/>
              <w:lang/>
            </w:rPr>
          </w:pPr>
          <w:ins w:id="111" w:author="ZHOU XUDONG" w:date="2020-09-08T16:58:00Z">
            <w:r w:rsidRPr="003E5E48">
              <w:rPr>
                <w:rStyle w:val="af0"/>
                <w:noProof/>
              </w:rPr>
              <w:fldChar w:fldCharType="begin"/>
            </w:r>
            <w:r w:rsidRPr="003E5E48">
              <w:rPr>
                <w:rStyle w:val="af0"/>
                <w:noProof/>
              </w:rPr>
              <w:instrText xml:space="preserve"> </w:instrText>
            </w:r>
            <w:r>
              <w:rPr>
                <w:noProof/>
              </w:rPr>
              <w:instrText>HYPERLINK \l "_Toc50476770"</w:instrText>
            </w:r>
            <w:r w:rsidRPr="003E5E48">
              <w:rPr>
                <w:rStyle w:val="af0"/>
                <w:noProof/>
              </w:rPr>
              <w:instrText xml:space="preserve"> </w:instrText>
            </w:r>
            <w:r w:rsidRPr="003E5E48">
              <w:rPr>
                <w:rStyle w:val="af0"/>
                <w:noProof/>
              </w:rPr>
              <w:fldChar w:fldCharType="separate"/>
            </w:r>
            <w:r w:rsidRPr="003E5E48">
              <w:rPr>
                <w:rStyle w:val="af0"/>
                <w:noProof/>
              </w:rPr>
              <w:t>8. Simulation Settings</w:t>
            </w:r>
            <w:r>
              <w:rPr>
                <w:noProof/>
                <w:webHidden/>
              </w:rPr>
              <w:tab/>
            </w:r>
            <w:r>
              <w:rPr>
                <w:noProof/>
                <w:webHidden/>
              </w:rPr>
              <w:fldChar w:fldCharType="begin"/>
            </w:r>
            <w:r>
              <w:rPr>
                <w:noProof/>
                <w:webHidden/>
              </w:rPr>
              <w:instrText xml:space="preserve"> PAGEREF _Toc50476770 \h </w:instrText>
            </w:r>
          </w:ins>
          <w:r>
            <w:rPr>
              <w:noProof/>
              <w:webHidden/>
            </w:rPr>
          </w:r>
          <w:r>
            <w:rPr>
              <w:noProof/>
              <w:webHidden/>
            </w:rPr>
            <w:fldChar w:fldCharType="separate"/>
          </w:r>
          <w:ins w:id="112" w:author="ZHOU XUDONG" w:date="2020-09-08T16:58:00Z">
            <w:r>
              <w:rPr>
                <w:noProof/>
                <w:webHidden/>
              </w:rPr>
              <w:t>31</w:t>
            </w:r>
            <w:r>
              <w:rPr>
                <w:noProof/>
                <w:webHidden/>
              </w:rPr>
              <w:fldChar w:fldCharType="end"/>
            </w:r>
            <w:r w:rsidRPr="003E5E48">
              <w:rPr>
                <w:rStyle w:val="af0"/>
                <w:noProof/>
              </w:rPr>
              <w:fldChar w:fldCharType="end"/>
            </w:r>
          </w:ins>
        </w:p>
        <w:p w14:paraId="00C9A4B7" w14:textId="00860C64" w:rsidR="00186EB7" w:rsidRDefault="00186EB7">
          <w:pPr>
            <w:pStyle w:val="20"/>
            <w:tabs>
              <w:tab w:val="right" w:leader="dot" w:pos="8494"/>
            </w:tabs>
            <w:rPr>
              <w:ins w:id="113" w:author="ZHOU XUDONG" w:date="2020-09-08T16:58:00Z"/>
              <w:rFonts w:eastAsiaTheme="minorEastAsia" w:cstheme="minorBidi"/>
              <w:smallCaps w:val="0"/>
              <w:noProof/>
              <w:sz w:val="24"/>
              <w:szCs w:val="24"/>
              <w:lang/>
            </w:rPr>
          </w:pPr>
          <w:ins w:id="114" w:author="ZHOU XUDONG" w:date="2020-09-08T16:58:00Z">
            <w:r w:rsidRPr="003E5E48">
              <w:rPr>
                <w:rStyle w:val="af0"/>
                <w:noProof/>
              </w:rPr>
              <w:fldChar w:fldCharType="begin"/>
            </w:r>
            <w:r w:rsidRPr="003E5E48">
              <w:rPr>
                <w:rStyle w:val="af0"/>
                <w:noProof/>
              </w:rPr>
              <w:instrText xml:space="preserve"> </w:instrText>
            </w:r>
            <w:r>
              <w:rPr>
                <w:noProof/>
              </w:rPr>
              <w:instrText>HYPERLINK \l "_Toc50476771"</w:instrText>
            </w:r>
            <w:r w:rsidRPr="003E5E48">
              <w:rPr>
                <w:rStyle w:val="af0"/>
                <w:noProof/>
              </w:rPr>
              <w:instrText xml:space="preserve"> </w:instrText>
            </w:r>
            <w:r w:rsidRPr="003E5E48">
              <w:rPr>
                <w:rStyle w:val="af0"/>
                <w:noProof/>
              </w:rPr>
              <w:fldChar w:fldCharType="separate"/>
            </w:r>
            <w:r w:rsidRPr="003E5E48">
              <w:rPr>
                <w:rStyle w:val="af0"/>
                <w:noProof/>
              </w:rPr>
              <w:t>8.1 Restart Mode</w:t>
            </w:r>
            <w:r>
              <w:rPr>
                <w:noProof/>
                <w:webHidden/>
              </w:rPr>
              <w:tab/>
            </w:r>
            <w:r>
              <w:rPr>
                <w:noProof/>
                <w:webHidden/>
              </w:rPr>
              <w:fldChar w:fldCharType="begin"/>
            </w:r>
            <w:r>
              <w:rPr>
                <w:noProof/>
                <w:webHidden/>
              </w:rPr>
              <w:instrText xml:space="preserve"> PAGEREF _Toc50476771 \h </w:instrText>
            </w:r>
          </w:ins>
          <w:r>
            <w:rPr>
              <w:noProof/>
              <w:webHidden/>
            </w:rPr>
          </w:r>
          <w:r>
            <w:rPr>
              <w:noProof/>
              <w:webHidden/>
            </w:rPr>
            <w:fldChar w:fldCharType="separate"/>
          </w:r>
          <w:ins w:id="115" w:author="ZHOU XUDONG" w:date="2020-09-08T16:58:00Z">
            <w:r>
              <w:rPr>
                <w:noProof/>
                <w:webHidden/>
              </w:rPr>
              <w:t>31</w:t>
            </w:r>
            <w:r>
              <w:rPr>
                <w:noProof/>
                <w:webHidden/>
              </w:rPr>
              <w:fldChar w:fldCharType="end"/>
            </w:r>
            <w:r w:rsidRPr="003E5E48">
              <w:rPr>
                <w:rStyle w:val="af0"/>
                <w:noProof/>
              </w:rPr>
              <w:fldChar w:fldCharType="end"/>
            </w:r>
          </w:ins>
        </w:p>
        <w:p w14:paraId="52C0A365" w14:textId="737E5B8E" w:rsidR="00186EB7" w:rsidRDefault="00186EB7">
          <w:pPr>
            <w:pStyle w:val="20"/>
            <w:tabs>
              <w:tab w:val="right" w:leader="dot" w:pos="8494"/>
            </w:tabs>
            <w:rPr>
              <w:ins w:id="116" w:author="ZHOU XUDONG" w:date="2020-09-08T16:58:00Z"/>
              <w:rFonts w:eastAsiaTheme="minorEastAsia" w:cstheme="minorBidi"/>
              <w:smallCaps w:val="0"/>
              <w:noProof/>
              <w:sz w:val="24"/>
              <w:szCs w:val="24"/>
              <w:lang/>
            </w:rPr>
          </w:pPr>
          <w:ins w:id="117" w:author="ZHOU XUDONG" w:date="2020-09-08T16:58:00Z">
            <w:r w:rsidRPr="003E5E48">
              <w:rPr>
                <w:rStyle w:val="af0"/>
                <w:noProof/>
              </w:rPr>
              <w:fldChar w:fldCharType="begin"/>
            </w:r>
            <w:r w:rsidRPr="003E5E48">
              <w:rPr>
                <w:rStyle w:val="af0"/>
                <w:noProof/>
              </w:rPr>
              <w:instrText xml:space="preserve"> </w:instrText>
            </w:r>
            <w:r>
              <w:rPr>
                <w:noProof/>
              </w:rPr>
              <w:instrText>HYPERLINK \l "_Toc50476772"</w:instrText>
            </w:r>
            <w:r w:rsidRPr="003E5E48">
              <w:rPr>
                <w:rStyle w:val="af0"/>
                <w:noProof/>
              </w:rPr>
              <w:instrText xml:space="preserve"> </w:instrText>
            </w:r>
            <w:r w:rsidRPr="003E5E48">
              <w:rPr>
                <w:rStyle w:val="af0"/>
                <w:noProof/>
              </w:rPr>
              <w:fldChar w:fldCharType="separate"/>
            </w:r>
            <w:r w:rsidRPr="003E5E48">
              <w:rPr>
                <w:rStyle w:val="af0"/>
                <w:noProof/>
              </w:rPr>
              <w:t>8.2 Simulation Time</w:t>
            </w:r>
            <w:r>
              <w:rPr>
                <w:noProof/>
                <w:webHidden/>
              </w:rPr>
              <w:tab/>
            </w:r>
            <w:r>
              <w:rPr>
                <w:noProof/>
                <w:webHidden/>
              </w:rPr>
              <w:fldChar w:fldCharType="begin"/>
            </w:r>
            <w:r>
              <w:rPr>
                <w:noProof/>
                <w:webHidden/>
              </w:rPr>
              <w:instrText xml:space="preserve"> PAGEREF _Toc50476772 \h </w:instrText>
            </w:r>
          </w:ins>
          <w:r>
            <w:rPr>
              <w:noProof/>
              <w:webHidden/>
            </w:rPr>
          </w:r>
          <w:r>
            <w:rPr>
              <w:noProof/>
              <w:webHidden/>
            </w:rPr>
            <w:fldChar w:fldCharType="separate"/>
          </w:r>
          <w:ins w:id="118" w:author="ZHOU XUDONG" w:date="2020-09-08T16:58:00Z">
            <w:r>
              <w:rPr>
                <w:noProof/>
                <w:webHidden/>
              </w:rPr>
              <w:t>31</w:t>
            </w:r>
            <w:r>
              <w:rPr>
                <w:noProof/>
                <w:webHidden/>
              </w:rPr>
              <w:fldChar w:fldCharType="end"/>
            </w:r>
            <w:r w:rsidRPr="003E5E48">
              <w:rPr>
                <w:rStyle w:val="af0"/>
                <w:noProof/>
              </w:rPr>
              <w:fldChar w:fldCharType="end"/>
            </w:r>
          </w:ins>
        </w:p>
        <w:p w14:paraId="43494C42" w14:textId="28582E8E" w:rsidR="00186EB7" w:rsidRDefault="00186EB7">
          <w:pPr>
            <w:pStyle w:val="20"/>
            <w:tabs>
              <w:tab w:val="right" w:leader="dot" w:pos="8494"/>
            </w:tabs>
            <w:rPr>
              <w:ins w:id="119" w:author="ZHOU XUDONG" w:date="2020-09-08T16:58:00Z"/>
              <w:rFonts w:eastAsiaTheme="minorEastAsia" w:cstheme="minorBidi"/>
              <w:smallCaps w:val="0"/>
              <w:noProof/>
              <w:sz w:val="24"/>
              <w:szCs w:val="24"/>
              <w:lang/>
            </w:rPr>
          </w:pPr>
          <w:ins w:id="120" w:author="ZHOU XUDONG" w:date="2020-09-08T16:58:00Z">
            <w:r w:rsidRPr="003E5E48">
              <w:rPr>
                <w:rStyle w:val="af0"/>
                <w:noProof/>
              </w:rPr>
              <w:fldChar w:fldCharType="begin"/>
            </w:r>
            <w:r w:rsidRPr="003E5E48">
              <w:rPr>
                <w:rStyle w:val="af0"/>
                <w:noProof/>
              </w:rPr>
              <w:instrText xml:space="preserve"> </w:instrText>
            </w:r>
            <w:r>
              <w:rPr>
                <w:noProof/>
              </w:rPr>
              <w:instrText>HYPERLINK \l "_Toc50476773"</w:instrText>
            </w:r>
            <w:r w:rsidRPr="003E5E48">
              <w:rPr>
                <w:rStyle w:val="af0"/>
                <w:noProof/>
              </w:rPr>
              <w:instrText xml:space="preserve"> </w:instrText>
            </w:r>
            <w:r w:rsidRPr="003E5E48">
              <w:rPr>
                <w:rStyle w:val="af0"/>
                <w:noProof/>
              </w:rPr>
              <w:fldChar w:fldCharType="separate"/>
            </w:r>
            <w:r w:rsidRPr="003E5E48">
              <w:rPr>
                <w:rStyle w:val="af0"/>
                <w:noProof/>
              </w:rPr>
              <w:t>8.3 Runoff Interpolation</w:t>
            </w:r>
            <w:r>
              <w:rPr>
                <w:noProof/>
                <w:webHidden/>
              </w:rPr>
              <w:tab/>
            </w:r>
            <w:r>
              <w:rPr>
                <w:noProof/>
                <w:webHidden/>
              </w:rPr>
              <w:fldChar w:fldCharType="begin"/>
            </w:r>
            <w:r>
              <w:rPr>
                <w:noProof/>
                <w:webHidden/>
              </w:rPr>
              <w:instrText xml:space="preserve"> PAGEREF _Toc50476773 \h </w:instrText>
            </w:r>
          </w:ins>
          <w:r>
            <w:rPr>
              <w:noProof/>
              <w:webHidden/>
            </w:rPr>
          </w:r>
          <w:r>
            <w:rPr>
              <w:noProof/>
              <w:webHidden/>
            </w:rPr>
            <w:fldChar w:fldCharType="separate"/>
          </w:r>
          <w:ins w:id="121" w:author="ZHOU XUDONG" w:date="2020-09-08T16:58:00Z">
            <w:r>
              <w:rPr>
                <w:noProof/>
                <w:webHidden/>
              </w:rPr>
              <w:t>31</w:t>
            </w:r>
            <w:r>
              <w:rPr>
                <w:noProof/>
                <w:webHidden/>
              </w:rPr>
              <w:fldChar w:fldCharType="end"/>
            </w:r>
            <w:r w:rsidRPr="003E5E48">
              <w:rPr>
                <w:rStyle w:val="af0"/>
                <w:noProof/>
              </w:rPr>
              <w:fldChar w:fldCharType="end"/>
            </w:r>
          </w:ins>
        </w:p>
        <w:p w14:paraId="6DFF5ADD" w14:textId="7C6BDC13" w:rsidR="00186EB7" w:rsidRDefault="00186EB7">
          <w:pPr>
            <w:pStyle w:val="20"/>
            <w:tabs>
              <w:tab w:val="right" w:leader="dot" w:pos="8494"/>
            </w:tabs>
            <w:rPr>
              <w:ins w:id="122" w:author="ZHOU XUDONG" w:date="2020-09-08T16:58:00Z"/>
              <w:rFonts w:eastAsiaTheme="minorEastAsia" w:cstheme="minorBidi"/>
              <w:smallCaps w:val="0"/>
              <w:noProof/>
              <w:sz w:val="24"/>
              <w:szCs w:val="24"/>
              <w:lang/>
            </w:rPr>
          </w:pPr>
          <w:ins w:id="123" w:author="ZHOU XUDONG" w:date="2020-09-08T16:58:00Z">
            <w:r w:rsidRPr="003E5E48">
              <w:rPr>
                <w:rStyle w:val="af0"/>
                <w:noProof/>
              </w:rPr>
              <w:fldChar w:fldCharType="begin"/>
            </w:r>
            <w:r w:rsidRPr="003E5E48">
              <w:rPr>
                <w:rStyle w:val="af0"/>
                <w:noProof/>
              </w:rPr>
              <w:instrText xml:space="preserve"> </w:instrText>
            </w:r>
            <w:r>
              <w:rPr>
                <w:noProof/>
              </w:rPr>
              <w:instrText>HYPERLINK \l "_Toc50476774"</w:instrText>
            </w:r>
            <w:r w:rsidRPr="003E5E48">
              <w:rPr>
                <w:rStyle w:val="af0"/>
                <w:noProof/>
              </w:rPr>
              <w:instrText xml:space="preserve"> </w:instrText>
            </w:r>
            <w:r w:rsidRPr="003E5E48">
              <w:rPr>
                <w:rStyle w:val="af0"/>
                <w:noProof/>
              </w:rPr>
              <w:fldChar w:fldCharType="separate"/>
            </w:r>
            <w:r w:rsidRPr="003E5E48">
              <w:rPr>
                <w:rStyle w:val="af0"/>
                <w:noProof/>
              </w:rPr>
              <w:t>8.4 Routing Scheme</w:t>
            </w:r>
            <w:r>
              <w:rPr>
                <w:noProof/>
                <w:webHidden/>
              </w:rPr>
              <w:tab/>
            </w:r>
            <w:r>
              <w:rPr>
                <w:noProof/>
                <w:webHidden/>
              </w:rPr>
              <w:fldChar w:fldCharType="begin"/>
            </w:r>
            <w:r>
              <w:rPr>
                <w:noProof/>
                <w:webHidden/>
              </w:rPr>
              <w:instrText xml:space="preserve"> PAGEREF _Toc50476774 \h </w:instrText>
            </w:r>
          </w:ins>
          <w:r>
            <w:rPr>
              <w:noProof/>
              <w:webHidden/>
            </w:rPr>
          </w:r>
          <w:r>
            <w:rPr>
              <w:noProof/>
              <w:webHidden/>
            </w:rPr>
            <w:fldChar w:fldCharType="separate"/>
          </w:r>
          <w:ins w:id="124" w:author="ZHOU XUDONG" w:date="2020-09-08T16:58:00Z">
            <w:r>
              <w:rPr>
                <w:noProof/>
                <w:webHidden/>
              </w:rPr>
              <w:t>32</w:t>
            </w:r>
            <w:r>
              <w:rPr>
                <w:noProof/>
                <w:webHidden/>
              </w:rPr>
              <w:fldChar w:fldCharType="end"/>
            </w:r>
            <w:r w:rsidRPr="003E5E48">
              <w:rPr>
                <w:rStyle w:val="af0"/>
                <w:noProof/>
              </w:rPr>
              <w:fldChar w:fldCharType="end"/>
            </w:r>
          </w:ins>
        </w:p>
        <w:p w14:paraId="784DB6C9" w14:textId="0F4C8F03" w:rsidR="00186EB7" w:rsidRDefault="00186EB7">
          <w:pPr>
            <w:pStyle w:val="20"/>
            <w:tabs>
              <w:tab w:val="right" w:leader="dot" w:pos="8494"/>
            </w:tabs>
            <w:rPr>
              <w:ins w:id="125" w:author="ZHOU XUDONG" w:date="2020-09-08T16:58:00Z"/>
              <w:rFonts w:eastAsiaTheme="minorEastAsia" w:cstheme="minorBidi"/>
              <w:smallCaps w:val="0"/>
              <w:noProof/>
              <w:sz w:val="24"/>
              <w:szCs w:val="24"/>
              <w:lang/>
            </w:rPr>
          </w:pPr>
          <w:ins w:id="126" w:author="ZHOU XUDONG" w:date="2020-09-08T16:58:00Z">
            <w:r w:rsidRPr="003E5E48">
              <w:rPr>
                <w:rStyle w:val="af0"/>
                <w:noProof/>
              </w:rPr>
              <w:fldChar w:fldCharType="begin"/>
            </w:r>
            <w:r w:rsidRPr="003E5E48">
              <w:rPr>
                <w:rStyle w:val="af0"/>
                <w:noProof/>
              </w:rPr>
              <w:instrText xml:space="preserve"> </w:instrText>
            </w:r>
            <w:r>
              <w:rPr>
                <w:noProof/>
              </w:rPr>
              <w:instrText>HYPERLINK \l "_Toc50476775"</w:instrText>
            </w:r>
            <w:r w:rsidRPr="003E5E48">
              <w:rPr>
                <w:rStyle w:val="af0"/>
                <w:noProof/>
              </w:rPr>
              <w:instrText xml:space="preserve"> </w:instrText>
            </w:r>
            <w:r w:rsidRPr="003E5E48">
              <w:rPr>
                <w:rStyle w:val="af0"/>
                <w:noProof/>
              </w:rPr>
              <w:fldChar w:fldCharType="separate"/>
            </w:r>
            <w:r w:rsidRPr="003E5E48">
              <w:rPr>
                <w:rStyle w:val="af0"/>
                <w:noProof/>
              </w:rPr>
              <w:t>8.5 Adaptive and Constant Time Step Schemes</w:t>
            </w:r>
            <w:r>
              <w:rPr>
                <w:noProof/>
                <w:webHidden/>
              </w:rPr>
              <w:tab/>
            </w:r>
            <w:r>
              <w:rPr>
                <w:noProof/>
                <w:webHidden/>
              </w:rPr>
              <w:fldChar w:fldCharType="begin"/>
            </w:r>
            <w:r>
              <w:rPr>
                <w:noProof/>
                <w:webHidden/>
              </w:rPr>
              <w:instrText xml:space="preserve"> PAGEREF _Toc50476775 \h </w:instrText>
            </w:r>
          </w:ins>
          <w:r>
            <w:rPr>
              <w:noProof/>
              <w:webHidden/>
            </w:rPr>
          </w:r>
          <w:r>
            <w:rPr>
              <w:noProof/>
              <w:webHidden/>
            </w:rPr>
            <w:fldChar w:fldCharType="separate"/>
          </w:r>
          <w:ins w:id="127" w:author="ZHOU XUDONG" w:date="2020-09-08T16:58:00Z">
            <w:r>
              <w:rPr>
                <w:noProof/>
                <w:webHidden/>
              </w:rPr>
              <w:t>32</w:t>
            </w:r>
            <w:r>
              <w:rPr>
                <w:noProof/>
                <w:webHidden/>
              </w:rPr>
              <w:fldChar w:fldCharType="end"/>
            </w:r>
            <w:r w:rsidRPr="003E5E48">
              <w:rPr>
                <w:rStyle w:val="af0"/>
                <w:noProof/>
              </w:rPr>
              <w:fldChar w:fldCharType="end"/>
            </w:r>
          </w:ins>
        </w:p>
        <w:p w14:paraId="586A2971" w14:textId="7E01D6D4" w:rsidR="00186EB7" w:rsidRDefault="00186EB7">
          <w:pPr>
            <w:pStyle w:val="20"/>
            <w:tabs>
              <w:tab w:val="right" w:leader="dot" w:pos="8494"/>
            </w:tabs>
            <w:rPr>
              <w:ins w:id="128" w:author="ZHOU XUDONG" w:date="2020-09-08T16:58:00Z"/>
              <w:rFonts w:eastAsiaTheme="minorEastAsia" w:cstheme="minorBidi"/>
              <w:smallCaps w:val="0"/>
              <w:noProof/>
              <w:sz w:val="24"/>
              <w:szCs w:val="24"/>
              <w:lang/>
            </w:rPr>
          </w:pPr>
          <w:ins w:id="129" w:author="ZHOU XUDONG" w:date="2020-09-08T16:58:00Z">
            <w:r w:rsidRPr="003E5E48">
              <w:rPr>
                <w:rStyle w:val="af0"/>
                <w:noProof/>
              </w:rPr>
              <w:fldChar w:fldCharType="begin"/>
            </w:r>
            <w:r w:rsidRPr="003E5E48">
              <w:rPr>
                <w:rStyle w:val="af0"/>
                <w:noProof/>
              </w:rPr>
              <w:instrText xml:space="preserve"> </w:instrText>
            </w:r>
            <w:r>
              <w:rPr>
                <w:noProof/>
              </w:rPr>
              <w:instrText>HYPERLINK \l "_Toc50476776"</w:instrText>
            </w:r>
            <w:r w:rsidRPr="003E5E48">
              <w:rPr>
                <w:rStyle w:val="af0"/>
                <w:noProof/>
              </w:rPr>
              <w:instrText xml:space="preserve"> </w:instrText>
            </w:r>
            <w:r w:rsidRPr="003E5E48">
              <w:rPr>
                <w:rStyle w:val="af0"/>
                <w:noProof/>
              </w:rPr>
              <w:fldChar w:fldCharType="separate"/>
            </w:r>
            <w:r w:rsidRPr="003E5E48">
              <w:rPr>
                <w:rStyle w:val="af0"/>
                <w:noProof/>
              </w:rPr>
              <w:t>8.6 Usage of netCDF</w:t>
            </w:r>
            <w:r>
              <w:rPr>
                <w:noProof/>
                <w:webHidden/>
              </w:rPr>
              <w:tab/>
            </w:r>
            <w:r>
              <w:rPr>
                <w:noProof/>
                <w:webHidden/>
              </w:rPr>
              <w:fldChar w:fldCharType="begin"/>
            </w:r>
            <w:r>
              <w:rPr>
                <w:noProof/>
                <w:webHidden/>
              </w:rPr>
              <w:instrText xml:space="preserve"> PAGEREF _Toc50476776 \h </w:instrText>
            </w:r>
          </w:ins>
          <w:r>
            <w:rPr>
              <w:noProof/>
              <w:webHidden/>
            </w:rPr>
          </w:r>
          <w:r>
            <w:rPr>
              <w:noProof/>
              <w:webHidden/>
            </w:rPr>
            <w:fldChar w:fldCharType="separate"/>
          </w:r>
          <w:ins w:id="130" w:author="ZHOU XUDONG" w:date="2020-09-08T16:58:00Z">
            <w:r>
              <w:rPr>
                <w:noProof/>
                <w:webHidden/>
              </w:rPr>
              <w:t>32</w:t>
            </w:r>
            <w:r>
              <w:rPr>
                <w:noProof/>
                <w:webHidden/>
              </w:rPr>
              <w:fldChar w:fldCharType="end"/>
            </w:r>
            <w:r w:rsidRPr="003E5E48">
              <w:rPr>
                <w:rStyle w:val="af0"/>
                <w:noProof/>
              </w:rPr>
              <w:fldChar w:fldCharType="end"/>
            </w:r>
          </w:ins>
        </w:p>
        <w:p w14:paraId="7BC4A798" w14:textId="52F31B00" w:rsidR="00186EB7" w:rsidRDefault="00186EB7">
          <w:pPr>
            <w:pStyle w:val="10"/>
            <w:tabs>
              <w:tab w:val="right" w:leader="dot" w:pos="8494"/>
            </w:tabs>
            <w:rPr>
              <w:ins w:id="131" w:author="ZHOU XUDONG" w:date="2020-09-08T16:58:00Z"/>
              <w:rFonts w:eastAsiaTheme="minorEastAsia" w:cstheme="minorBidi"/>
              <w:b w:val="0"/>
              <w:bCs w:val="0"/>
              <w:caps w:val="0"/>
              <w:noProof/>
              <w:sz w:val="24"/>
              <w:szCs w:val="24"/>
              <w:lang/>
            </w:rPr>
          </w:pPr>
          <w:ins w:id="132" w:author="ZHOU XUDONG" w:date="2020-09-08T16:58:00Z">
            <w:r w:rsidRPr="003E5E48">
              <w:rPr>
                <w:rStyle w:val="af0"/>
                <w:noProof/>
              </w:rPr>
              <w:fldChar w:fldCharType="begin"/>
            </w:r>
            <w:r w:rsidRPr="003E5E48">
              <w:rPr>
                <w:rStyle w:val="af0"/>
                <w:noProof/>
              </w:rPr>
              <w:instrText xml:space="preserve"> </w:instrText>
            </w:r>
            <w:r>
              <w:rPr>
                <w:noProof/>
              </w:rPr>
              <w:instrText>HYPERLINK \l "_Toc50476777"</w:instrText>
            </w:r>
            <w:r w:rsidRPr="003E5E48">
              <w:rPr>
                <w:rStyle w:val="af0"/>
                <w:noProof/>
              </w:rPr>
              <w:instrText xml:space="preserve"> </w:instrText>
            </w:r>
            <w:r w:rsidRPr="003E5E48">
              <w:rPr>
                <w:rStyle w:val="af0"/>
                <w:noProof/>
              </w:rPr>
              <w:fldChar w:fldCharType="separate"/>
            </w:r>
            <w:r w:rsidRPr="003E5E48">
              <w:rPr>
                <w:rStyle w:val="af0"/>
                <w:noProof/>
              </w:rPr>
              <w:t>References</w:t>
            </w:r>
            <w:r>
              <w:rPr>
                <w:noProof/>
                <w:webHidden/>
              </w:rPr>
              <w:tab/>
            </w:r>
            <w:r>
              <w:rPr>
                <w:noProof/>
                <w:webHidden/>
              </w:rPr>
              <w:fldChar w:fldCharType="begin"/>
            </w:r>
            <w:r>
              <w:rPr>
                <w:noProof/>
                <w:webHidden/>
              </w:rPr>
              <w:instrText xml:space="preserve"> PAGEREF _Toc50476777 \h </w:instrText>
            </w:r>
          </w:ins>
          <w:r>
            <w:rPr>
              <w:noProof/>
              <w:webHidden/>
            </w:rPr>
          </w:r>
          <w:r>
            <w:rPr>
              <w:noProof/>
              <w:webHidden/>
            </w:rPr>
            <w:fldChar w:fldCharType="separate"/>
          </w:r>
          <w:ins w:id="133" w:author="ZHOU XUDONG" w:date="2020-09-08T16:58:00Z">
            <w:r>
              <w:rPr>
                <w:noProof/>
                <w:webHidden/>
              </w:rPr>
              <w:t>33</w:t>
            </w:r>
            <w:r>
              <w:rPr>
                <w:noProof/>
                <w:webHidden/>
              </w:rPr>
              <w:fldChar w:fldCharType="end"/>
            </w:r>
            <w:r w:rsidRPr="003E5E48">
              <w:rPr>
                <w:rStyle w:val="af0"/>
                <w:noProof/>
              </w:rPr>
              <w:fldChar w:fldCharType="end"/>
            </w:r>
          </w:ins>
        </w:p>
        <w:p w14:paraId="425E605D" w14:textId="45E78653" w:rsidR="00186EB7" w:rsidRDefault="00186EB7">
          <w:pPr>
            <w:pStyle w:val="10"/>
            <w:tabs>
              <w:tab w:val="right" w:leader="dot" w:pos="8494"/>
            </w:tabs>
            <w:rPr>
              <w:ins w:id="134" w:author="ZHOU XUDONG" w:date="2020-09-08T16:58:00Z"/>
              <w:rFonts w:eastAsiaTheme="minorEastAsia" w:cstheme="minorBidi"/>
              <w:b w:val="0"/>
              <w:bCs w:val="0"/>
              <w:caps w:val="0"/>
              <w:noProof/>
              <w:sz w:val="24"/>
              <w:szCs w:val="24"/>
              <w:lang/>
            </w:rPr>
          </w:pPr>
          <w:ins w:id="135" w:author="ZHOU XUDONG" w:date="2020-09-08T16:58:00Z">
            <w:r w:rsidRPr="003E5E48">
              <w:rPr>
                <w:rStyle w:val="af0"/>
                <w:noProof/>
              </w:rPr>
              <w:fldChar w:fldCharType="begin"/>
            </w:r>
            <w:r w:rsidRPr="003E5E48">
              <w:rPr>
                <w:rStyle w:val="af0"/>
                <w:noProof/>
              </w:rPr>
              <w:instrText xml:space="preserve"> </w:instrText>
            </w:r>
            <w:r>
              <w:rPr>
                <w:noProof/>
              </w:rPr>
              <w:instrText>HYPERLINK \l "_Toc50476778"</w:instrText>
            </w:r>
            <w:r w:rsidRPr="003E5E48">
              <w:rPr>
                <w:rStyle w:val="af0"/>
                <w:noProof/>
              </w:rPr>
              <w:instrText xml:space="preserve"> </w:instrText>
            </w:r>
            <w:r w:rsidRPr="003E5E48">
              <w:rPr>
                <w:rStyle w:val="af0"/>
                <w:noProof/>
              </w:rPr>
              <w:fldChar w:fldCharType="separate"/>
            </w:r>
            <w:r w:rsidRPr="003E5E48">
              <w:rPr>
                <w:rStyle w:val="af0"/>
                <w:noProof/>
              </w:rPr>
              <w:t>Version History</w:t>
            </w:r>
            <w:r>
              <w:rPr>
                <w:noProof/>
                <w:webHidden/>
              </w:rPr>
              <w:tab/>
            </w:r>
            <w:r>
              <w:rPr>
                <w:noProof/>
                <w:webHidden/>
              </w:rPr>
              <w:fldChar w:fldCharType="begin"/>
            </w:r>
            <w:r>
              <w:rPr>
                <w:noProof/>
                <w:webHidden/>
              </w:rPr>
              <w:instrText xml:space="preserve"> PAGEREF _Toc50476778 \h </w:instrText>
            </w:r>
          </w:ins>
          <w:r>
            <w:rPr>
              <w:noProof/>
              <w:webHidden/>
            </w:rPr>
          </w:r>
          <w:r>
            <w:rPr>
              <w:noProof/>
              <w:webHidden/>
            </w:rPr>
            <w:fldChar w:fldCharType="separate"/>
          </w:r>
          <w:ins w:id="136" w:author="ZHOU XUDONG" w:date="2020-09-08T16:58:00Z">
            <w:r>
              <w:rPr>
                <w:noProof/>
                <w:webHidden/>
              </w:rPr>
              <w:t>35</w:t>
            </w:r>
            <w:r>
              <w:rPr>
                <w:noProof/>
                <w:webHidden/>
              </w:rPr>
              <w:fldChar w:fldCharType="end"/>
            </w:r>
            <w:r w:rsidRPr="003E5E48">
              <w:rPr>
                <w:rStyle w:val="af0"/>
                <w:noProof/>
              </w:rPr>
              <w:fldChar w:fldCharType="end"/>
            </w:r>
          </w:ins>
        </w:p>
        <w:p w14:paraId="0050C3F0" w14:textId="39A3AA39" w:rsidR="0041360B" w:rsidRDefault="00C42704">
          <w:pPr>
            <w:rPr>
              <w:ins w:id="137" w:author="ZHOU XUDONG" w:date="2020-08-19T16:49:00Z"/>
            </w:rPr>
          </w:pPr>
          <w:ins w:id="138" w:author="ZHOU XUDONG" w:date="2020-08-19T16:50:00Z">
            <w:r>
              <w:rPr>
                <w:rFonts w:asciiTheme="minorHAnsi" w:hAnsiTheme="minorHAnsi"/>
                <w:caps/>
                <w:sz w:val="20"/>
                <w:szCs w:val="20"/>
              </w:rPr>
              <w:fldChar w:fldCharType="end"/>
            </w:r>
          </w:ins>
        </w:p>
        <w:customXmlInsRangeStart w:id="139" w:author="ZHOU XUDONG" w:date="2020-08-19T16:49:00Z"/>
      </w:sdtContent>
    </w:sdt>
    <w:customXmlInsRangeEnd w:id="139"/>
    <w:p w14:paraId="0949179B" w14:textId="77777777" w:rsidR="00954414" w:rsidRDefault="00E82155">
      <w:pPr>
        <w:pStyle w:val="1"/>
        <w:pPrChange w:id="140" w:author="ZHOU XUDONG" w:date="2020-08-18T17:32:00Z">
          <w:pPr>
            <w:keepNext/>
            <w:pBdr>
              <w:top w:val="nil"/>
              <w:left w:val="nil"/>
              <w:bottom w:val="nil"/>
              <w:right w:val="nil"/>
              <w:between w:val="nil"/>
            </w:pBdr>
            <w:spacing w:before="600" w:after="100" w:line="360" w:lineRule="auto"/>
          </w:pPr>
        </w:pPrChange>
      </w:pPr>
      <w:r>
        <w:br w:type="page"/>
      </w:r>
      <w:bookmarkStart w:id="141" w:name="_Toc50476745"/>
      <w:r>
        <w:lastRenderedPageBreak/>
        <w:t>1. Introduction</w:t>
      </w:r>
      <w:bookmarkEnd w:id="141"/>
    </w:p>
    <w:p w14:paraId="541B48B5" w14:textId="77777777" w:rsidR="00F94360" w:rsidRPr="00453C46" w:rsidRDefault="00E82155">
      <w:pPr>
        <w:pStyle w:val="2"/>
        <w:pPrChange w:id="142" w:author="ZHOU XUDONG" w:date="2020-08-18T18:20:00Z">
          <w:pPr>
            <w:keepNext/>
            <w:pBdr>
              <w:top w:val="nil"/>
              <w:left w:val="nil"/>
              <w:bottom w:val="nil"/>
              <w:right w:val="nil"/>
              <w:between w:val="nil"/>
            </w:pBdr>
            <w:spacing w:before="240" w:after="100" w:line="360" w:lineRule="auto"/>
          </w:pPr>
        </w:pPrChange>
      </w:pPr>
      <w:bookmarkStart w:id="143" w:name="_Toc50476746"/>
      <w:r>
        <w:t>1.1 Model Overview</w:t>
      </w:r>
      <w:bookmarkEnd w:id="143"/>
    </w:p>
    <w:p w14:paraId="35C138D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This document is the user’s manual for the global river model, </w:t>
      </w:r>
      <w:r>
        <w:rPr>
          <w:rFonts w:ascii="Arial" w:eastAsia="Arial" w:hAnsi="Arial" w:cs="Arial"/>
          <w:color w:val="0070C0"/>
          <w:sz w:val="21"/>
          <w:szCs w:val="21"/>
        </w:rPr>
        <w:t>CaMa-Flood</w:t>
      </w:r>
      <w:r>
        <w:rPr>
          <w:rFonts w:ascii="Arial" w:eastAsia="Arial" w:hAnsi="Arial" w:cs="Arial"/>
          <w:color w:val="000000"/>
          <w:sz w:val="21"/>
          <w:szCs w:val="21"/>
        </w:rPr>
        <w:t xml:space="preserve"> (Catchment-based Macro-scale Floodplain model).</w:t>
      </w:r>
    </w:p>
    <w:p w14:paraId="50ADADCD"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CaMa-Flood is designed to simulate the hydrodynamics in continental-scale rivers. The entire river networks of the world are discretized to the hydrological units named </w:t>
      </w:r>
      <w:r>
        <w:rPr>
          <w:rFonts w:ascii="Arial" w:eastAsia="Arial" w:hAnsi="Arial" w:cs="Arial"/>
          <w:color w:val="0070C0"/>
          <w:sz w:val="21"/>
          <w:szCs w:val="21"/>
        </w:rPr>
        <w:t>unit-catchments</w:t>
      </w:r>
      <w:r>
        <w:rPr>
          <w:rFonts w:ascii="Arial" w:eastAsia="Arial" w:hAnsi="Arial" w:cs="Arial"/>
          <w:color w:val="000000"/>
          <w:sz w:val="21"/>
          <w:szCs w:val="21"/>
        </w:rPr>
        <w:t xml:space="preserve"> for achieving efficient flow computation at the global scale. The water level and flooded area are diagnosed from the water storage at each unit-catchment using the </w:t>
      </w:r>
      <w:r>
        <w:rPr>
          <w:rFonts w:ascii="Arial" w:eastAsia="Arial" w:hAnsi="Arial" w:cs="Arial"/>
          <w:color w:val="0070C0"/>
          <w:sz w:val="21"/>
          <w:szCs w:val="21"/>
        </w:rPr>
        <w:t>sub-grid topographic parameters</w:t>
      </w:r>
      <w:r>
        <w:rPr>
          <w:rFonts w:ascii="Arial" w:eastAsia="Arial" w:hAnsi="Arial" w:cs="Arial"/>
          <w:color w:val="000000"/>
          <w:sz w:val="21"/>
          <w:szCs w:val="21"/>
        </w:rPr>
        <w:t xml:space="preserve"> of the river channel and floodplains. By adapting “</w:t>
      </w:r>
      <w:r>
        <w:rPr>
          <w:rFonts w:ascii="Arial" w:eastAsia="Arial" w:hAnsi="Arial" w:cs="Arial"/>
          <w:color w:val="0070C0"/>
          <w:sz w:val="21"/>
          <w:szCs w:val="21"/>
        </w:rPr>
        <w:t>gird-vector hybrid river network map</w:t>
      </w:r>
      <w:r>
        <w:rPr>
          <w:rFonts w:ascii="Arial" w:eastAsia="Arial" w:hAnsi="Arial" w:cs="Arial"/>
          <w:color w:val="000000"/>
          <w:sz w:val="21"/>
          <w:szCs w:val="21"/>
        </w:rPr>
        <w:t xml:space="preserve">” which corresponds one irregular-shaped unit-catchment to one rectangular grid-box, both realistic parameterization of sub-grid topography and easy data handling are achieved. The river discharge and flow velocity are calculated with the </w:t>
      </w:r>
      <w:r>
        <w:rPr>
          <w:rFonts w:ascii="Arial" w:eastAsia="Arial" w:hAnsi="Arial" w:cs="Arial"/>
          <w:color w:val="0070C0"/>
          <w:sz w:val="21"/>
          <w:szCs w:val="21"/>
        </w:rPr>
        <w:t>local inertial equation</w:t>
      </w:r>
      <w:r>
        <w:rPr>
          <w:rFonts w:ascii="Arial" w:eastAsia="Arial" w:hAnsi="Arial" w:cs="Arial"/>
          <w:color w:val="000000"/>
          <w:sz w:val="21"/>
          <w:szCs w:val="21"/>
        </w:rPr>
        <w:t xml:space="preserve"> [Bates et al., 2010] along the </w:t>
      </w:r>
      <w:r>
        <w:rPr>
          <w:rFonts w:ascii="Arial" w:eastAsia="Arial" w:hAnsi="Arial" w:cs="Arial"/>
          <w:color w:val="0070C0"/>
          <w:sz w:val="21"/>
          <w:szCs w:val="21"/>
        </w:rPr>
        <w:t>river network map</w:t>
      </w:r>
      <w:r>
        <w:rPr>
          <w:rFonts w:ascii="Arial" w:eastAsia="Arial" w:hAnsi="Arial" w:cs="Arial"/>
          <w:color w:val="000000"/>
          <w:sz w:val="21"/>
          <w:szCs w:val="21"/>
        </w:rPr>
        <w:t xml:space="preserve"> which prescribes the upstream-downstream relationship of unit-catchments. The time evolution of the water storage, the only one prognostic variable, is solved by the water balance equation which considers inflow from the upstream cells, outflow to the downstream cell and input from runoff forcing at each unit-catchment. </w:t>
      </w:r>
      <w:r>
        <w:rPr>
          <w:rFonts w:ascii="Arial" w:eastAsia="Arial" w:hAnsi="Arial" w:cs="Arial"/>
          <w:color w:val="0070C0"/>
          <w:sz w:val="21"/>
          <w:szCs w:val="21"/>
        </w:rPr>
        <w:t>Bifurcation of river channels</w:t>
      </w:r>
      <w:r>
        <w:rPr>
          <w:rFonts w:ascii="Arial" w:eastAsia="Arial" w:hAnsi="Arial" w:cs="Arial"/>
          <w:color w:val="000000"/>
          <w:sz w:val="21"/>
          <w:szCs w:val="21"/>
        </w:rPr>
        <w:t xml:space="preserve"> can be also represented by analyzing high-resolution topography. The detailed description of the CaMa-Flood model is found in the description papers [Yamazaki et al., 2011; 2013; 2014a]</w:t>
      </w:r>
    </w:p>
    <w:p w14:paraId="31F15F53"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major advantage of the CaMa-Flood simulations is the </w:t>
      </w:r>
      <w:r>
        <w:rPr>
          <w:rFonts w:ascii="Arial" w:eastAsia="Arial" w:hAnsi="Arial" w:cs="Arial"/>
          <w:color w:val="0070C0"/>
          <w:sz w:val="21"/>
          <w:szCs w:val="21"/>
        </w:rPr>
        <w:t>explicit representation of flood stage</w:t>
      </w:r>
      <w:r>
        <w:rPr>
          <w:rFonts w:ascii="Arial" w:eastAsia="Arial" w:hAnsi="Arial" w:cs="Arial"/>
          <w:color w:val="000000"/>
          <w:sz w:val="21"/>
          <w:szCs w:val="21"/>
        </w:rPr>
        <w:t xml:space="preserve"> (water level and flooded area) in addition to river discharge. In addition to traditional model validation with gauged river discharge, it is possible to make a </w:t>
      </w:r>
      <w:r>
        <w:rPr>
          <w:rFonts w:ascii="Arial" w:eastAsia="Arial" w:hAnsi="Arial" w:cs="Arial"/>
          <w:color w:val="0070C0"/>
          <w:sz w:val="21"/>
          <w:szCs w:val="21"/>
        </w:rPr>
        <w:t>direct comparison between model simulations and satellite observations</w:t>
      </w:r>
      <w:r>
        <w:rPr>
          <w:rFonts w:ascii="Arial" w:eastAsia="Arial" w:hAnsi="Arial" w:cs="Arial"/>
          <w:color w:val="000000"/>
          <w:sz w:val="21"/>
          <w:szCs w:val="21"/>
        </w:rPr>
        <w:t>. Observations of water surface elevation by satellite altimeters and/or flooded area by SAR and microwave imagers are very useful to enhance the calibration/validation of the global river model [e.g. Yamazaki et al., 2012a]. Explicit representation of flooded area is helpful for flood damage assessment by overlaying it with socio-economic datasets [e.g. Hirabayashi et al., 2013]. The assimilation of observed flood stage into the CaMa-Flood simulation is a potential research topic, for optimizing model parameters and extending the forecast skill for near future flooding.</w:t>
      </w:r>
    </w:p>
    <w:p w14:paraId="13E2C26E"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lastRenderedPageBreak/>
        <w:t xml:space="preserve">Another advantage of the CaMa-Flood model is its </w:t>
      </w:r>
      <w:r>
        <w:rPr>
          <w:rFonts w:ascii="Arial" w:eastAsia="Arial" w:hAnsi="Arial" w:cs="Arial"/>
          <w:color w:val="0070C0"/>
          <w:sz w:val="21"/>
          <w:szCs w:val="21"/>
        </w:rPr>
        <w:t>high computational efficiency</w:t>
      </w:r>
      <w:r>
        <w:rPr>
          <w:rFonts w:ascii="Arial" w:eastAsia="Arial" w:hAnsi="Arial" w:cs="Arial"/>
          <w:color w:val="000000"/>
          <w:sz w:val="21"/>
          <w:szCs w:val="21"/>
        </w:rPr>
        <w:t xml:space="preserve"> of the global river simulations. The complexity of the floodplain inundation processes is reasonably approximated to a diagnostic scheme at the scale of a unit-catchment by introducing the sub-grid topographic parameters. The cost of the prognostic computation of river discharge and water storage is optimized by implementing the </w:t>
      </w:r>
      <w:r>
        <w:rPr>
          <w:rFonts w:ascii="Arial" w:eastAsia="Arial" w:hAnsi="Arial" w:cs="Arial"/>
          <w:color w:val="0070C0"/>
          <w:sz w:val="21"/>
          <w:szCs w:val="21"/>
        </w:rPr>
        <w:t>local inertial equation</w:t>
      </w:r>
      <w:r>
        <w:rPr>
          <w:rFonts w:ascii="Arial" w:eastAsia="Arial" w:hAnsi="Arial" w:cs="Arial"/>
          <w:color w:val="000000"/>
          <w:sz w:val="21"/>
          <w:szCs w:val="21"/>
        </w:rPr>
        <w:t xml:space="preserve"> [Bates et al., 2010] and the </w:t>
      </w:r>
      <w:r>
        <w:rPr>
          <w:rFonts w:ascii="Arial" w:eastAsia="Arial" w:hAnsi="Arial" w:cs="Arial"/>
          <w:color w:val="0070C0"/>
          <w:sz w:val="21"/>
          <w:szCs w:val="21"/>
        </w:rPr>
        <w:t>adaptive time step scheme</w:t>
      </w:r>
      <w:r>
        <w:rPr>
          <w:rFonts w:ascii="Arial" w:eastAsia="Arial" w:hAnsi="Arial" w:cs="Arial"/>
          <w:color w:val="000000"/>
          <w:sz w:val="21"/>
          <w:szCs w:val="21"/>
        </w:rPr>
        <w:t xml:space="preserve"> [Hunter et al., 2005]. The high computational efficiency of the CaMa-Flood model is beneficial for computational demanding experiments such as ensemble/long-term experiments [Pappenberger et al., 2012; Hirabayashi et al., 2013] and dynamic coupling between river routine and other hydrological schemes [Cohen et al., 2013].</w:t>
      </w:r>
    </w:p>
    <w:p w14:paraId="7D49B02D" w14:textId="18FF366D"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In the latest version (v</w:t>
      </w:r>
      <w:ins w:id="144" w:author="山崎　大" w:date="2020-12-23T13:49:00Z">
        <w:r w:rsidR="00345A15">
          <w:rPr>
            <w:rFonts w:ascii="Arial" w:eastAsia="Arial" w:hAnsi="Arial" w:cs="Arial"/>
            <w:color w:val="000000"/>
            <w:sz w:val="21"/>
            <w:szCs w:val="21"/>
          </w:rPr>
          <w:t>4</w:t>
        </w:r>
      </w:ins>
      <w:del w:id="145" w:author="山崎　大" w:date="2020-12-23T13:49:00Z">
        <w:r w:rsidDel="00345A15">
          <w:rPr>
            <w:rFonts w:ascii="Arial" w:eastAsia="Arial" w:hAnsi="Arial" w:cs="Arial"/>
            <w:color w:val="000000"/>
            <w:sz w:val="21"/>
            <w:szCs w:val="21"/>
          </w:rPr>
          <w:delText>3</w:delText>
        </w:r>
      </w:del>
      <w:r>
        <w:rPr>
          <w:rFonts w:ascii="Arial" w:eastAsia="Arial" w:hAnsi="Arial" w:cs="Arial"/>
          <w:color w:val="000000"/>
          <w:sz w:val="21"/>
          <w:szCs w:val="21"/>
        </w:rPr>
        <w:t>.</w:t>
      </w:r>
      <w:ins w:id="146" w:author="山崎　大" w:date="2020-12-23T13:49:00Z">
        <w:r w:rsidR="00345A15">
          <w:rPr>
            <w:rFonts w:ascii="Arial" w:eastAsia="Arial" w:hAnsi="Arial" w:cs="Arial"/>
            <w:color w:val="000000"/>
            <w:sz w:val="21"/>
            <w:szCs w:val="21"/>
          </w:rPr>
          <w:t>0</w:t>
        </w:r>
      </w:ins>
      <w:del w:id="147" w:author="山崎　大" w:date="2020-12-23T13:49:00Z">
        <w:r w:rsidDel="00345A15">
          <w:rPr>
            <w:rFonts w:ascii="Arial" w:eastAsia="Arial" w:hAnsi="Arial" w:cs="Arial"/>
            <w:color w:val="000000"/>
            <w:sz w:val="21"/>
            <w:szCs w:val="21"/>
          </w:rPr>
          <w:delText>9</w:delText>
        </w:r>
      </w:del>
      <w:r>
        <w:rPr>
          <w:rFonts w:ascii="Arial" w:eastAsia="Arial" w:hAnsi="Arial" w:cs="Arial"/>
          <w:color w:val="000000"/>
          <w:sz w:val="21"/>
          <w:szCs w:val="21"/>
        </w:rPr>
        <w:t>), the baseline topography is updated from “SRTM/HydroSHEDS” to “</w:t>
      </w:r>
      <w:r>
        <w:rPr>
          <w:rFonts w:ascii="Arial" w:eastAsia="Arial" w:hAnsi="Arial" w:cs="Arial"/>
          <w:color w:val="0070C0"/>
          <w:sz w:val="21"/>
          <w:szCs w:val="21"/>
        </w:rPr>
        <w:t>MERIT DEM/MERIT Hydro</w:t>
      </w:r>
      <w:r>
        <w:rPr>
          <w:rFonts w:ascii="Arial" w:eastAsia="Arial" w:hAnsi="Arial" w:cs="Arial"/>
          <w:color w:val="000000"/>
          <w:sz w:val="21"/>
          <w:szCs w:val="21"/>
        </w:rPr>
        <w:t>” (Yamazaki et al. 2017; Yamazaki et al. 2019). As most of the errors (bias + noise) in elevation data were removed and latest water body layers are were integrated, the uncertainty in water level and flood extent simulations were largely reduced. Also, river channel width is objectively parameterized using satellite measurement (Yamazaki et al. 2015, Yamazaki et al. 2014). Due to the extensive work on these topography data development, CaMa-Flood simulation is now ready for the integration of satellite surface water measurement for calibration and validation (while channel bathymetry estimation is a remaining challenge).</w:t>
      </w:r>
    </w:p>
    <w:p w14:paraId="0EF8B3B9"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76137FF8" w14:textId="77777777" w:rsidR="00954414" w:rsidRPr="00F87484" w:rsidRDefault="00E82155">
      <w:pPr>
        <w:pStyle w:val="2"/>
        <w:rPr>
          <w:b w:val="0"/>
          <w:rPrChange w:id="148" w:author="ZHOU XUDONG" w:date="2020-08-19T16:56:00Z">
            <w:rPr>
              <w:rFonts w:ascii="Arial" w:eastAsia="Arial" w:hAnsi="Arial" w:cs="Arial"/>
              <w:b/>
              <w:color w:val="000000"/>
              <w:sz w:val="24"/>
              <w:szCs w:val="24"/>
            </w:rPr>
          </w:rPrChange>
        </w:rPr>
        <w:pPrChange w:id="149" w:author="ZHOU XUDONG" w:date="2020-08-18T18:20:00Z">
          <w:pPr>
            <w:keepNext/>
            <w:pBdr>
              <w:top w:val="nil"/>
              <w:left w:val="nil"/>
              <w:bottom w:val="nil"/>
              <w:right w:val="nil"/>
              <w:between w:val="nil"/>
            </w:pBdr>
            <w:spacing w:before="240" w:after="100" w:line="360" w:lineRule="auto"/>
          </w:pPr>
        </w:pPrChange>
      </w:pPr>
      <w:bookmarkStart w:id="150" w:name="_Toc50476747"/>
      <w:r w:rsidRPr="00F87484">
        <w:rPr>
          <w:rPrChange w:id="151" w:author="ZHOU XUDONG" w:date="2020-08-19T16:56:00Z">
            <w:rPr>
              <w:color w:val="000000"/>
              <w:sz w:val="24"/>
              <w:szCs w:val="24"/>
            </w:rPr>
          </w:rPrChange>
        </w:rPr>
        <w:t>1.2 Recent Change History</w:t>
      </w:r>
      <w:bookmarkEnd w:id="150"/>
    </w:p>
    <w:p w14:paraId="65213D09" w14:textId="18EAE73A" w:rsidR="008130DB" w:rsidRDefault="00E82155">
      <w:pPr>
        <w:pBdr>
          <w:top w:val="nil"/>
          <w:left w:val="nil"/>
          <w:bottom w:val="nil"/>
          <w:right w:val="nil"/>
          <w:between w:val="nil"/>
        </w:pBdr>
        <w:spacing w:after="180" w:line="420" w:lineRule="auto"/>
        <w:jc w:val="both"/>
        <w:rPr>
          <w:rFonts w:ascii="Arial" w:eastAsia="Arial" w:hAnsi="Arial" w:cs="Arial"/>
          <w:b/>
          <w:color w:val="000000"/>
          <w:sz w:val="24"/>
          <w:szCs w:val="24"/>
        </w:rPr>
      </w:pPr>
      <w:r w:rsidRPr="008130DB">
        <w:rPr>
          <w:rFonts w:ascii="Arial" w:eastAsia="Arial" w:hAnsi="Arial" w:cs="Arial"/>
          <w:b/>
          <w:color w:val="000000"/>
          <w:sz w:val="24"/>
          <w:szCs w:val="24"/>
          <w:highlight w:val="yellow"/>
          <w:rPrChange w:id="152" w:author="ZHOU XUDONG" w:date="2020-08-18T17:21:00Z">
            <w:rPr>
              <w:rFonts w:ascii="Arial" w:eastAsia="Arial" w:hAnsi="Arial" w:cs="Arial"/>
              <w:b/>
              <w:color w:val="000000"/>
              <w:sz w:val="24"/>
              <w:szCs w:val="24"/>
            </w:rPr>
          </w:rPrChange>
        </w:rPr>
        <w:t>Major update [v</w:t>
      </w:r>
      <w:ins w:id="153" w:author="山崎　大" w:date="2020-12-23T13:44:00Z">
        <w:r w:rsidR="000441C9">
          <w:rPr>
            <w:rFonts w:ascii="Arial" w:eastAsia="Arial" w:hAnsi="Arial" w:cs="Arial"/>
            <w:b/>
            <w:color w:val="000000"/>
            <w:sz w:val="24"/>
            <w:szCs w:val="24"/>
            <w:highlight w:val="yellow"/>
          </w:rPr>
          <w:t>4</w:t>
        </w:r>
      </w:ins>
      <w:del w:id="154" w:author="山崎　大" w:date="2020-12-23T13:44:00Z">
        <w:r w:rsidRPr="008130DB" w:rsidDel="000441C9">
          <w:rPr>
            <w:rFonts w:ascii="Arial" w:eastAsia="Arial" w:hAnsi="Arial" w:cs="Arial"/>
            <w:b/>
            <w:color w:val="000000"/>
            <w:sz w:val="24"/>
            <w:szCs w:val="24"/>
            <w:highlight w:val="yellow"/>
            <w:rPrChange w:id="155" w:author="ZHOU XUDONG" w:date="2020-08-18T17:21:00Z">
              <w:rPr>
                <w:rFonts w:ascii="Arial" w:eastAsia="Arial" w:hAnsi="Arial" w:cs="Arial"/>
                <w:b/>
                <w:color w:val="000000"/>
                <w:sz w:val="24"/>
                <w:szCs w:val="24"/>
              </w:rPr>
            </w:rPrChange>
          </w:rPr>
          <w:delText>3</w:delText>
        </w:r>
      </w:del>
      <w:r w:rsidRPr="008130DB">
        <w:rPr>
          <w:rFonts w:ascii="Arial" w:eastAsia="Arial" w:hAnsi="Arial" w:cs="Arial"/>
          <w:b/>
          <w:color w:val="000000"/>
          <w:sz w:val="24"/>
          <w:szCs w:val="24"/>
          <w:highlight w:val="yellow"/>
          <w:rPrChange w:id="156" w:author="ZHOU XUDONG" w:date="2020-08-18T17:21:00Z">
            <w:rPr>
              <w:rFonts w:ascii="Arial" w:eastAsia="Arial" w:hAnsi="Arial" w:cs="Arial"/>
              <w:b/>
              <w:color w:val="000000"/>
              <w:sz w:val="24"/>
              <w:szCs w:val="24"/>
            </w:rPr>
          </w:rPrChange>
        </w:rPr>
        <w:t>.</w:t>
      </w:r>
      <w:ins w:id="157" w:author="山崎　大" w:date="2020-12-23T13:44:00Z">
        <w:r w:rsidR="000441C9">
          <w:rPr>
            <w:rFonts w:ascii="Arial" w:eastAsia="Arial" w:hAnsi="Arial" w:cs="Arial"/>
            <w:b/>
            <w:color w:val="000000"/>
            <w:sz w:val="24"/>
            <w:szCs w:val="24"/>
            <w:highlight w:val="yellow"/>
          </w:rPr>
          <w:t>0</w:t>
        </w:r>
      </w:ins>
      <w:del w:id="158" w:author="山崎　大" w:date="2020-12-23T13:44:00Z">
        <w:r w:rsidRPr="008130DB" w:rsidDel="000441C9">
          <w:rPr>
            <w:rFonts w:ascii="Arial" w:eastAsia="Arial" w:hAnsi="Arial" w:cs="Arial"/>
            <w:b/>
            <w:color w:val="000000"/>
            <w:sz w:val="24"/>
            <w:szCs w:val="24"/>
            <w:highlight w:val="yellow"/>
            <w:rPrChange w:id="159" w:author="ZHOU XUDONG" w:date="2020-08-18T17:21:00Z">
              <w:rPr>
                <w:rFonts w:ascii="Arial" w:eastAsia="Arial" w:hAnsi="Arial" w:cs="Arial"/>
                <w:b/>
                <w:color w:val="000000"/>
                <w:sz w:val="24"/>
                <w:szCs w:val="24"/>
              </w:rPr>
            </w:rPrChange>
          </w:rPr>
          <w:delText>9.</w:delText>
        </w:r>
      </w:del>
      <w:ins w:id="160" w:author="ZHOU XUDONG" w:date="2020-08-19T16:57:00Z">
        <w:del w:id="161" w:author="山崎　大" w:date="2020-12-23T13:44:00Z">
          <w:r w:rsidR="002B755D" w:rsidDel="000441C9">
            <w:rPr>
              <w:rFonts w:ascii="Arial" w:eastAsia="Arial" w:hAnsi="Arial" w:cs="Arial"/>
              <w:b/>
              <w:color w:val="000000"/>
              <w:sz w:val="24"/>
              <w:szCs w:val="24"/>
              <w:highlight w:val="yellow"/>
            </w:rPr>
            <w:delText>6b</w:delText>
          </w:r>
        </w:del>
      </w:ins>
      <w:del w:id="162" w:author="ZHOU XUDONG" w:date="2020-08-19T16:57:00Z">
        <w:r w:rsidRPr="008130DB" w:rsidDel="002B755D">
          <w:rPr>
            <w:rFonts w:ascii="Arial" w:eastAsia="Arial" w:hAnsi="Arial" w:cs="Arial"/>
            <w:b/>
            <w:color w:val="000000"/>
            <w:sz w:val="24"/>
            <w:szCs w:val="24"/>
            <w:highlight w:val="yellow"/>
            <w:rPrChange w:id="163" w:author="ZHOU XUDONG" w:date="2020-08-18T17:21:00Z">
              <w:rPr>
                <w:rFonts w:ascii="Arial" w:eastAsia="Arial" w:hAnsi="Arial" w:cs="Arial"/>
                <w:b/>
                <w:color w:val="000000"/>
                <w:sz w:val="24"/>
                <w:szCs w:val="24"/>
              </w:rPr>
            </w:rPrChange>
          </w:rPr>
          <w:delText>5</w:delText>
        </w:r>
      </w:del>
      <w:r w:rsidRPr="008130DB">
        <w:rPr>
          <w:rFonts w:ascii="Arial" w:eastAsia="Arial" w:hAnsi="Arial" w:cs="Arial"/>
          <w:b/>
          <w:color w:val="000000"/>
          <w:sz w:val="24"/>
          <w:szCs w:val="24"/>
          <w:highlight w:val="yellow"/>
          <w:rPrChange w:id="164" w:author="ZHOU XUDONG" w:date="2020-08-18T17:21:00Z">
            <w:rPr>
              <w:rFonts w:ascii="Arial" w:eastAsia="Arial" w:hAnsi="Arial" w:cs="Arial"/>
              <w:b/>
              <w:color w:val="000000"/>
              <w:sz w:val="24"/>
              <w:szCs w:val="24"/>
            </w:rPr>
          </w:rPrChange>
        </w:rPr>
        <w:t>].</w:t>
      </w:r>
    </w:p>
    <w:p w14:paraId="0DC359EB" w14:textId="02239163" w:rsidR="00F97F1F" w:rsidRDefault="00E82155">
      <w:pPr>
        <w:pBdr>
          <w:top w:val="nil"/>
          <w:left w:val="nil"/>
          <w:bottom w:val="nil"/>
          <w:right w:val="nil"/>
          <w:between w:val="nil"/>
        </w:pBdr>
        <w:spacing w:after="180" w:line="420" w:lineRule="auto"/>
        <w:jc w:val="both"/>
        <w:rPr>
          <w:ins w:id="165" w:author="山崎　大" w:date="2020-12-23T13:44:00Z"/>
          <w:rFonts w:ascii="Arial" w:eastAsia="Arial" w:hAnsi="Arial" w:cs="Arial"/>
          <w:color w:val="000000"/>
          <w:sz w:val="21"/>
          <w:szCs w:val="21"/>
        </w:rPr>
      </w:pPr>
      <w:r w:rsidRPr="002525FE">
        <w:rPr>
          <w:rFonts w:ascii="Arial" w:eastAsia="Arial" w:hAnsi="Arial" w:cs="Arial"/>
          <w:color w:val="000000"/>
          <w:sz w:val="21"/>
          <w:szCs w:val="21"/>
          <w:rPrChange w:id="166" w:author="ZHOU XUDONG" w:date="2020-09-08T16:53:00Z">
            <w:rPr>
              <w:rFonts w:ascii="Arial" w:eastAsia="Arial" w:hAnsi="Arial" w:cs="Arial"/>
              <w:b/>
              <w:color w:val="000000"/>
              <w:sz w:val="24"/>
              <w:szCs w:val="24"/>
            </w:rPr>
          </w:rPrChange>
        </w:rPr>
        <w:t xml:space="preserve">- </w:t>
      </w:r>
      <w:ins w:id="167" w:author="山崎　大" w:date="2020-12-23T13:44:00Z">
        <w:r w:rsidR="00F97F1F">
          <w:rPr>
            <w:rFonts w:ascii="Arial" w:eastAsia="Arial" w:hAnsi="Arial" w:cs="Arial"/>
            <w:color w:val="000000"/>
            <w:sz w:val="21"/>
            <w:szCs w:val="21"/>
          </w:rPr>
          <w:t>v4.0 is the public release version (</w:t>
        </w:r>
      </w:ins>
      <w:ins w:id="168" w:author="山崎　大" w:date="2020-12-23T13:45:00Z">
        <w:r w:rsidR="00F97F1F">
          <w:rPr>
            <w:rFonts w:ascii="Arial" w:eastAsia="Arial" w:hAnsi="Arial" w:cs="Arial"/>
            <w:color w:val="000000"/>
            <w:sz w:val="21"/>
            <w:szCs w:val="21"/>
          </w:rPr>
          <w:t>converted from v3.96). No major change in data and code from the early adapter version v3.96.</w:t>
        </w:r>
      </w:ins>
    </w:p>
    <w:p w14:paraId="472F6A7F" w14:textId="07784D39" w:rsidR="008130DB" w:rsidRPr="002525FE" w:rsidRDefault="00F97F1F">
      <w:pPr>
        <w:pBdr>
          <w:top w:val="nil"/>
          <w:left w:val="nil"/>
          <w:bottom w:val="nil"/>
          <w:right w:val="nil"/>
          <w:between w:val="nil"/>
        </w:pBdr>
        <w:spacing w:after="180" w:line="420" w:lineRule="auto"/>
        <w:jc w:val="both"/>
        <w:rPr>
          <w:rFonts w:ascii="Arial" w:eastAsia="Arial" w:hAnsi="Arial" w:cs="Arial"/>
          <w:color w:val="000000"/>
          <w:sz w:val="21"/>
          <w:szCs w:val="21"/>
          <w:rPrChange w:id="169" w:author="ZHOU XUDONG" w:date="2020-09-08T16:53:00Z">
            <w:rPr>
              <w:rFonts w:ascii="Arial" w:eastAsia="Arial" w:hAnsi="Arial" w:cs="Arial"/>
              <w:b/>
              <w:color w:val="000000"/>
              <w:sz w:val="24"/>
              <w:szCs w:val="24"/>
            </w:rPr>
          </w:rPrChange>
        </w:rPr>
      </w:pPr>
      <w:ins w:id="170" w:author="山崎　大" w:date="2020-12-23T13:44:00Z">
        <w:r>
          <w:rPr>
            <w:rFonts w:ascii="Arial" w:eastAsia="Arial" w:hAnsi="Arial" w:cs="Arial"/>
            <w:color w:val="000000"/>
            <w:sz w:val="21"/>
            <w:szCs w:val="21"/>
          </w:rPr>
          <w:t xml:space="preserve">- </w:t>
        </w:r>
      </w:ins>
      <w:r w:rsidR="00E82155" w:rsidRPr="002525FE">
        <w:rPr>
          <w:rFonts w:ascii="Arial" w:eastAsia="Arial" w:hAnsi="Arial" w:cs="Arial"/>
          <w:color w:val="000000"/>
          <w:sz w:val="21"/>
          <w:szCs w:val="21"/>
          <w:rPrChange w:id="171" w:author="ZHOU XUDONG" w:date="2020-09-08T16:53:00Z">
            <w:rPr>
              <w:rFonts w:ascii="Arial" w:eastAsia="Arial" w:hAnsi="Arial" w:cs="Arial"/>
              <w:b/>
              <w:color w:val="000000"/>
              <w:sz w:val="24"/>
              <w:szCs w:val="24"/>
            </w:rPr>
          </w:rPrChange>
        </w:rPr>
        <w:t>Map data: Bug in floodplain profile (fldhgt, flddif) are fixed.</w:t>
      </w:r>
      <w:ins w:id="172" w:author="山崎　大" w:date="2020-12-23T13:44:00Z">
        <w:r w:rsidR="000441C9">
          <w:rPr>
            <w:rFonts w:ascii="Arial" w:eastAsia="Arial" w:hAnsi="Arial" w:cs="Arial"/>
            <w:color w:val="000000"/>
            <w:sz w:val="21"/>
            <w:szCs w:val="21"/>
          </w:rPr>
          <w:t xml:space="preserve"> (v3.96)</w:t>
        </w:r>
      </w:ins>
    </w:p>
    <w:p w14:paraId="57521255" w14:textId="29205964" w:rsidR="002525FE" w:rsidRPr="002525FE" w:rsidRDefault="00E82155" w:rsidP="001226F0">
      <w:pPr>
        <w:pBdr>
          <w:top w:val="nil"/>
          <w:left w:val="nil"/>
          <w:bottom w:val="nil"/>
          <w:right w:val="nil"/>
          <w:between w:val="nil"/>
        </w:pBdr>
        <w:spacing w:after="180" w:line="420" w:lineRule="auto"/>
        <w:jc w:val="both"/>
        <w:rPr>
          <w:ins w:id="173" w:author="ZHOU XUDONG" w:date="2020-09-08T16:52:00Z"/>
          <w:rFonts w:ascii="Arial" w:eastAsia="Arial" w:hAnsi="Arial" w:cs="Arial"/>
          <w:color w:val="000000"/>
          <w:sz w:val="21"/>
          <w:szCs w:val="21"/>
          <w:rPrChange w:id="174" w:author="ZHOU XUDONG" w:date="2020-09-08T16:53:00Z">
            <w:rPr>
              <w:ins w:id="175" w:author="ZHOU XUDONG" w:date="2020-09-08T16:52:00Z"/>
              <w:rFonts w:ascii="Arial" w:eastAsia="Arial" w:hAnsi="Arial" w:cs="Arial"/>
              <w:b/>
              <w:color w:val="000000"/>
              <w:sz w:val="24"/>
              <w:szCs w:val="24"/>
            </w:rPr>
          </w:rPrChange>
        </w:rPr>
      </w:pPr>
      <w:r w:rsidRPr="002525FE">
        <w:rPr>
          <w:rFonts w:ascii="Arial" w:eastAsia="Arial" w:hAnsi="Arial" w:cs="Arial"/>
          <w:color w:val="000000"/>
          <w:sz w:val="21"/>
          <w:szCs w:val="21"/>
          <w:rPrChange w:id="176" w:author="ZHOU XUDONG" w:date="2020-09-08T16:53:00Z">
            <w:rPr>
              <w:rFonts w:ascii="Arial" w:eastAsia="Arial" w:hAnsi="Arial" w:cs="Arial"/>
              <w:b/>
              <w:color w:val="000000"/>
              <w:sz w:val="24"/>
              <w:szCs w:val="24"/>
            </w:rPr>
          </w:rPrChange>
        </w:rPr>
        <w:t xml:space="preserve">- </w:t>
      </w:r>
      <w:ins w:id="177" w:author="ZHOU XUDONG" w:date="2020-09-08T16:52:00Z">
        <w:r w:rsidR="002525FE" w:rsidRPr="002525FE">
          <w:rPr>
            <w:rFonts w:ascii="Arial" w:eastAsia="Arial" w:hAnsi="Arial" w:cs="Arial"/>
            <w:color w:val="000000"/>
            <w:sz w:val="21"/>
            <w:szCs w:val="21"/>
            <w:rPrChange w:id="178" w:author="ZHOU XUDONG" w:date="2020-09-08T16:53:00Z">
              <w:rPr>
                <w:rFonts w:ascii="Arial" w:eastAsia="Arial" w:hAnsi="Arial" w:cs="Arial"/>
                <w:b/>
                <w:color w:val="000000"/>
                <w:sz w:val="24"/>
                <w:szCs w:val="24"/>
              </w:rPr>
            </w:rPrChange>
          </w:rPr>
          <w:t>Latest topography datasets (MERIT Hydro) was integrated, and FLOW upscaling algorithm was updated</w:t>
        </w:r>
      </w:ins>
      <w:ins w:id="179" w:author="ZHOU XUDONG" w:date="2020-09-08T16:53:00Z">
        <w:r w:rsidR="002525FE" w:rsidRPr="002525FE">
          <w:rPr>
            <w:rFonts w:ascii="Arial" w:eastAsia="Arial" w:hAnsi="Arial" w:cs="Arial"/>
            <w:color w:val="000000"/>
            <w:sz w:val="21"/>
            <w:szCs w:val="21"/>
            <w:rPrChange w:id="180" w:author="ZHOU XUDONG" w:date="2020-09-08T16:53:00Z">
              <w:rPr>
                <w:rFonts w:ascii="Arial" w:eastAsia="Arial" w:hAnsi="Arial" w:cs="Arial"/>
                <w:b/>
                <w:color w:val="000000"/>
                <w:sz w:val="24"/>
                <w:szCs w:val="24"/>
              </w:rPr>
            </w:rPrChange>
          </w:rPr>
          <w:t xml:space="preserve"> compared to </w:t>
        </w:r>
      </w:ins>
      <w:ins w:id="181" w:author="ZHOU XUDONG" w:date="2020-09-08T16:55:00Z">
        <w:r w:rsidR="003B0B86">
          <w:rPr>
            <w:rFonts w:ascii="Arial" w:eastAsia="Arial" w:hAnsi="Arial" w:cs="Arial"/>
            <w:color w:val="000000"/>
            <w:sz w:val="21"/>
            <w:szCs w:val="21"/>
          </w:rPr>
          <w:t>v</w:t>
        </w:r>
      </w:ins>
      <w:ins w:id="182" w:author="ZHOU XUDONG" w:date="2020-09-08T16:53:00Z">
        <w:r w:rsidR="002525FE" w:rsidRPr="002525FE">
          <w:rPr>
            <w:rFonts w:ascii="Arial" w:eastAsia="Arial" w:hAnsi="Arial" w:cs="Arial"/>
            <w:color w:val="000000"/>
            <w:sz w:val="21"/>
            <w:szCs w:val="21"/>
            <w:rPrChange w:id="183" w:author="ZHOU XUDONG" w:date="2020-09-08T16:53:00Z">
              <w:rPr>
                <w:rFonts w:ascii="Arial" w:eastAsia="Arial" w:hAnsi="Arial" w:cs="Arial"/>
                <w:b/>
                <w:color w:val="000000"/>
                <w:sz w:val="24"/>
                <w:szCs w:val="24"/>
              </w:rPr>
            </w:rPrChange>
          </w:rPr>
          <w:t>3.6.</w:t>
        </w:r>
      </w:ins>
    </w:p>
    <w:p w14:paraId="3713E181" w14:textId="36DD16D2" w:rsidR="003B0B86" w:rsidDel="004D77BD" w:rsidRDefault="002525FE" w:rsidP="004D77BD">
      <w:pPr>
        <w:pBdr>
          <w:top w:val="nil"/>
          <w:left w:val="nil"/>
          <w:bottom w:val="nil"/>
          <w:right w:val="nil"/>
          <w:between w:val="nil"/>
        </w:pBdr>
        <w:spacing w:after="180" w:line="420" w:lineRule="auto"/>
        <w:rPr>
          <w:ins w:id="184" w:author="ZHOU XUDONG" w:date="2020-09-08T16:55:00Z"/>
          <w:del w:id="185" w:author="山崎　大" w:date="2020-12-23T13:45:00Z"/>
          <w:rFonts w:ascii="Arial" w:eastAsia="Arial" w:hAnsi="Arial" w:cs="Arial"/>
          <w:color w:val="000000"/>
          <w:sz w:val="21"/>
          <w:szCs w:val="21"/>
        </w:rPr>
        <w:pPrChange w:id="186" w:author="山崎　大" w:date="2020-12-23T13:45:00Z">
          <w:pPr>
            <w:pBdr>
              <w:top w:val="nil"/>
              <w:left w:val="nil"/>
              <w:bottom w:val="nil"/>
              <w:right w:val="nil"/>
              <w:between w:val="nil"/>
            </w:pBdr>
            <w:spacing w:after="180" w:line="420" w:lineRule="auto"/>
          </w:pPr>
        </w:pPrChange>
      </w:pPr>
      <w:ins w:id="187" w:author="ZHOU XUDONG" w:date="2020-09-08T16:52:00Z">
        <w:r w:rsidRPr="002525FE">
          <w:rPr>
            <w:rFonts w:ascii="Arial" w:eastAsia="Arial" w:hAnsi="Arial" w:cs="Arial"/>
            <w:color w:val="000000"/>
            <w:sz w:val="21"/>
            <w:szCs w:val="21"/>
            <w:rPrChange w:id="188" w:author="ZHOU XUDONG" w:date="2020-09-08T16:53:00Z">
              <w:rPr>
                <w:rFonts w:ascii="Arial" w:eastAsia="Arial" w:hAnsi="Arial" w:cs="Arial"/>
                <w:b/>
                <w:color w:val="000000"/>
                <w:sz w:val="24"/>
                <w:szCs w:val="24"/>
              </w:rPr>
            </w:rPrChange>
          </w:rPr>
          <w:t>-</w:t>
        </w:r>
      </w:ins>
      <w:ins w:id="189" w:author="ZHOU XUDONG" w:date="2020-09-08T16:53:00Z">
        <w:r>
          <w:rPr>
            <w:rFonts w:ascii="Arial" w:eastAsia="Arial" w:hAnsi="Arial" w:cs="Arial"/>
            <w:color w:val="000000"/>
            <w:sz w:val="21"/>
            <w:szCs w:val="21"/>
          </w:rPr>
          <w:t xml:space="preserve"> </w:t>
        </w:r>
      </w:ins>
      <w:r w:rsidR="00E82155" w:rsidRPr="002525FE">
        <w:rPr>
          <w:rFonts w:ascii="Arial" w:eastAsia="Arial" w:hAnsi="Arial" w:cs="Arial"/>
          <w:color w:val="000000"/>
          <w:sz w:val="21"/>
          <w:szCs w:val="21"/>
          <w:rPrChange w:id="190" w:author="ZHOU XUDONG" w:date="2020-09-08T16:53:00Z">
            <w:rPr>
              <w:rFonts w:ascii="Arial" w:eastAsia="Arial" w:hAnsi="Arial" w:cs="Arial"/>
              <w:b/>
              <w:color w:val="000000"/>
              <w:sz w:val="24"/>
              <w:szCs w:val="24"/>
            </w:rPr>
          </w:rPrChange>
        </w:rPr>
        <w:t>Source code structure is significantly modified for more flexible model coupling.</w:t>
      </w:r>
      <w:ins w:id="191" w:author="山崎　大" w:date="2020-12-23T13:45:00Z">
        <w:r w:rsidR="004D77BD" w:rsidDel="004D77BD">
          <w:rPr>
            <w:rFonts w:ascii="Arial" w:eastAsia="Arial" w:hAnsi="Arial" w:cs="Arial"/>
            <w:color w:val="000000"/>
            <w:sz w:val="21"/>
            <w:szCs w:val="21"/>
          </w:rPr>
          <w:t xml:space="preserve"> </w:t>
        </w:r>
      </w:ins>
    </w:p>
    <w:p w14:paraId="01155704" w14:textId="488E90EA" w:rsidR="008130DB" w:rsidDel="004D77BD" w:rsidRDefault="003B0B86" w:rsidP="004D77BD">
      <w:pPr>
        <w:pBdr>
          <w:top w:val="nil"/>
          <w:left w:val="nil"/>
          <w:bottom w:val="nil"/>
          <w:right w:val="nil"/>
          <w:between w:val="nil"/>
        </w:pBdr>
        <w:spacing w:after="180" w:line="420" w:lineRule="auto"/>
        <w:rPr>
          <w:del w:id="192" w:author="山崎　大" w:date="2020-12-23T13:45:00Z"/>
          <w:moveFrom w:id="193" w:author="ZHOU XUDONG" w:date="2020-09-08T16:50:00Z"/>
          <w:rFonts w:ascii="Arial" w:eastAsia="Arial" w:hAnsi="Arial" w:cs="Arial"/>
          <w:color w:val="000000"/>
          <w:sz w:val="21"/>
          <w:szCs w:val="21"/>
        </w:rPr>
        <w:pPrChange w:id="194" w:author="山崎　大" w:date="2020-12-23T13:45:00Z">
          <w:pPr>
            <w:pBdr>
              <w:top w:val="nil"/>
              <w:left w:val="nil"/>
              <w:bottom w:val="nil"/>
              <w:right w:val="nil"/>
              <w:between w:val="nil"/>
            </w:pBdr>
            <w:spacing w:after="180" w:line="420" w:lineRule="auto"/>
            <w:jc w:val="both"/>
          </w:pPr>
        </w:pPrChange>
      </w:pPr>
      <w:ins w:id="195" w:author="ZHOU XUDONG" w:date="2020-09-08T16:55:00Z">
        <w:del w:id="196" w:author="山崎　大" w:date="2020-12-23T13:45:00Z">
          <w:r w:rsidDel="004D77BD">
            <w:rPr>
              <w:rFonts w:ascii="Arial" w:eastAsia="Arial" w:hAnsi="Arial" w:cs="Arial"/>
              <w:color w:val="000000"/>
              <w:sz w:val="21"/>
              <w:szCs w:val="21"/>
            </w:rPr>
            <w:delText>- Bug fix in restarting settings and files compared to v3.9.5.</w:delText>
          </w:r>
        </w:del>
      </w:ins>
      <w:del w:id="197" w:author="山崎　大" w:date="2020-12-23T13:45:00Z">
        <w:r w:rsidR="00E82155" w:rsidDel="004D77BD">
          <w:rPr>
            <w:rFonts w:ascii="Arial" w:eastAsia="Arial" w:hAnsi="Arial" w:cs="Arial"/>
            <w:b/>
            <w:color w:val="000000"/>
            <w:sz w:val="24"/>
            <w:szCs w:val="24"/>
          </w:rPr>
          <w:br/>
        </w:r>
      </w:del>
      <w:moveFromRangeStart w:id="198" w:author="ZHOU XUDONG" w:date="2020-09-08T16:50:00Z" w:name="move50476250"/>
      <w:moveFrom w:id="199" w:author="ZHOU XUDONG" w:date="2020-09-08T16:50:00Z">
        <w:del w:id="200" w:author="山崎　大" w:date="2020-12-23T13:45:00Z">
          <w:r w:rsidR="00E82155" w:rsidDel="004D77BD">
            <w:rPr>
              <w:rFonts w:ascii="Arial" w:eastAsia="Arial" w:hAnsi="Arial" w:cs="Arial"/>
              <w:b/>
              <w:i/>
              <w:color w:val="0070C0"/>
              <w:sz w:val="21"/>
              <w:szCs w:val="21"/>
            </w:rPr>
            <w:delText>Early-adapter version release</w:delText>
          </w:r>
          <w:r w:rsidR="00E82155" w:rsidDel="004D77BD">
            <w:rPr>
              <w:rFonts w:ascii="Arial" w:eastAsia="Arial" w:hAnsi="Arial" w:cs="Arial"/>
              <w:color w:val="000000"/>
              <w:sz w:val="21"/>
              <w:szCs w:val="21"/>
            </w:rPr>
            <w:delText xml:space="preserve"> [v3.9.4].</w:delText>
          </w:r>
        </w:del>
      </w:moveFrom>
    </w:p>
    <w:p w14:paraId="2AB7F5DE" w14:textId="4084E905" w:rsidR="008130DB" w:rsidDel="004D77BD" w:rsidRDefault="00E82155" w:rsidP="004D77BD">
      <w:pPr>
        <w:pBdr>
          <w:top w:val="nil"/>
          <w:left w:val="nil"/>
          <w:bottom w:val="nil"/>
          <w:right w:val="nil"/>
          <w:between w:val="nil"/>
        </w:pBdr>
        <w:spacing w:after="180" w:line="420" w:lineRule="auto"/>
        <w:rPr>
          <w:del w:id="201" w:author="山崎　大" w:date="2020-12-23T13:45:00Z"/>
          <w:moveFrom w:id="202" w:author="ZHOU XUDONG" w:date="2020-09-08T16:50:00Z"/>
          <w:rFonts w:ascii="Arial" w:eastAsia="Arial" w:hAnsi="Arial" w:cs="Arial"/>
          <w:color w:val="000000"/>
          <w:sz w:val="21"/>
          <w:szCs w:val="21"/>
        </w:rPr>
        <w:pPrChange w:id="203" w:author="山崎　大" w:date="2020-12-23T13:45:00Z">
          <w:pPr>
            <w:pBdr>
              <w:top w:val="nil"/>
              <w:left w:val="nil"/>
              <w:bottom w:val="nil"/>
              <w:right w:val="nil"/>
              <w:between w:val="nil"/>
            </w:pBdr>
            <w:spacing w:after="180" w:line="420" w:lineRule="auto"/>
            <w:jc w:val="both"/>
          </w:pPr>
        </w:pPrChange>
      </w:pPr>
      <w:moveFrom w:id="204" w:author="ZHOU XUDONG" w:date="2020-09-08T16:50:00Z">
        <w:del w:id="205" w:author="山崎　大" w:date="2020-12-23T13:45:00Z">
          <w:r w:rsidDel="004D77BD">
            <w:rPr>
              <w:rFonts w:ascii="Arial" w:eastAsia="Arial" w:hAnsi="Arial" w:cs="Arial"/>
              <w:color w:val="000000"/>
              <w:sz w:val="21"/>
              <w:szCs w:val="21"/>
            </w:rPr>
            <w:delText>- All known bugs in the test versions (v3.9.0 ~ v3.9.3) were solved.</w:delText>
          </w:r>
        </w:del>
      </w:moveFrom>
    </w:p>
    <w:p w14:paraId="6E600F14" w14:textId="5CC84B61" w:rsidR="008130DB" w:rsidDel="004D77BD" w:rsidRDefault="00E82155" w:rsidP="004D77BD">
      <w:pPr>
        <w:pBdr>
          <w:top w:val="nil"/>
          <w:left w:val="nil"/>
          <w:bottom w:val="nil"/>
          <w:right w:val="nil"/>
          <w:between w:val="nil"/>
        </w:pBdr>
        <w:spacing w:after="180" w:line="420" w:lineRule="auto"/>
        <w:rPr>
          <w:del w:id="206" w:author="山崎　大" w:date="2020-12-23T13:45:00Z"/>
          <w:moveFrom w:id="207" w:author="ZHOU XUDONG" w:date="2020-09-08T16:50:00Z"/>
          <w:rFonts w:ascii="Arial" w:eastAsia="Arial" w:hAnsi="Arial" w:cs="Arial"/>
          <w:color w:val="000000"/>
          <w:sz w:val="21"/>
          <w:szCs w:val="21"/>
        </w:rPr>
        <w:pPrChange w:id="208" w:author="山崎　大" w:date="2020-12-23T13:45:00Z">
          <w:pPr>
            <w:pBdr>
              <w:top w:val="nil"/>
              <w:left w:val="nil"/>
              <w:bottom w:val="nil"/>
              <w:right w:val="nil"/>
              <w:between w:val="nil"/>
            </w:pBdr>
            <w:spacing w:after="180" w:line="420" w:lineRule="auto"/>
            <w:jc w:val="both"/>
          </w:pPr>
        </w:pPrChange>
      </w:pPr>
      <w:moveFrom w:id="209" w:author="ZHOU XUDONG" w:date="2020-09-08T16:50:00Z">
        <w:del w:id="210" w:author="山崎　大" w:date="2020-12-23T13:45:00Z">
          <w:r w:rsidDel="004D77BD">
            <w:rPr>
              <w:rFonts w:ascii="Arial" w:eastAsia="Arial" w:hAnsi="Arial" w:cs="Arial"/>
              <w:color w:val="000000"/>
              <w:sz w:val="21"/>
              <w:szCs w:val="21"/>
            </w:rPr>
            <w:delText>- Latest topography datasets (MERIT Hydro) was integrated, and FLOW upscaling algorithm was updated.</w:delText>
          </w:r>
        </w:del>
      </w:moveFrom>
    </w:p>
    <w:p w14:paraId="762F57E7" w14:textId="0B00C047" w:rsidR="00954414" w:rsidRPr="008130DB" w:rsidRDefault="00E82155" w:rsidP="004D77BD">
      <w:pPr>
        <w:pBdr>
          <w:top w:val="nil"/>
          <w:left w:val="nil"/>
          <w:bottom w:val="nil"/>
          <w:right w:val="nil"/>
          <w:between w:val="nil"/>
        </w:pBdr>
        <w:spacing w:after="180" w:line="420" w:lineRule="auto"/>
        <w:rPr>
          <w:rFonts w:ascii="Arial" w:eastAsia="Arial" w:hAnsi="Arial" w:cs="Arial"/>
          <w:b/>
          <w:color w:val="000000"/>
          <w:sz w:val="24"/>
          <w:szCs w:val="24"/>
        </w:rPr>
        <w:pPrChange w:id="211" w:author="山崎　大" w:date="2020-12-23T13:45:00Z">
          <w:pPr>
            <w:pBdr>
              <w:top w:val="nil"/>
              <w:left w:val="nil"/>
              <w:bottom w:val="nil"/>
              <w:right w:val="nil"/>
              <w:between w:val="nil"/>
            </w:pBdr>
            <w:spacing w:after="180" w:line="420" w:lineRule="auto"/>
            <w:jc w:val="both"/>
          </w:pPr>
        </w:pPrChange>
      </w:pPr>
      <w:moveFrom w:id="212" w:author="ZHOU XUDONG" w:date="2020-09-08T16:50:00Z">
        <w:del w:id="213" w:author="山崎　大" w:date="2020-12-23T13:45:00Z">
          <w:r w:rsidDel="004D77BD">
            <w:rPr>
              <w:rFonts w:ascii="Arial" w:eastAsia="Arial" w:hAnsi="Arial" w:cs="Arial"/>
              <w:color w:val="000000"/>
              <w:sz w:val="21"/>
              <w:szCs w:val="21"/>
            </w:rPr>
            <w:delText>- The CaMa-Flood code remains almost same as the previous version (v3.6), while some changes in filenames and code structure exist.</w:delText>
          </w:r>
        </w:del>
      </w:moveFrom>
      <w:moveFromRangeEnd w:id="198"/>
    </w:p>
    <w:p w14:paraId="114C353A" w14:textId="77777777" w:rsidR="00954414" w:rsidRDefault="00E82155">
      <w:pPr>
        <w:pStyle w:val="1"/>
        <w:pPrChange w:id="214" w:author="ZHOU XUDONG" w:date="2020-08-18T17:34:00Z">
          <w:pPr>
            <w:keepNext/>
            <w:pBdr>
              <w:top w:val="nil"/>
              <w:left w:val="nil"/>
              <w:bottom w:val="nil"/>
              <w:right w:val="nil"/>
              <w:between w:val="nil"/>
            </w:pBdr>
            <w:spacing w:before="600" w:after="100" w:line="360" w:lineRule="auto"/>
          </w:pPr>
        </w:pPrChange>
      </w:pPr>
      <w:r>
        <w:br w:type="page"/>
      </w:r>
      <w:bookmarkStart w:id="215" w:name="_Toc50476748"/>
      <w:r>
        <w:lastRenderedPageBreak/>
        <w:t>2. CaMa-Flood Package &amp; Instruction</w:t>
      </w:r>
      <w:bookmarkEnd w:id="215"/>
    </w:p>
    <w:p w14:paraId="33A2B2BC" w14:textId="77777777" w:rsidR="00954414" w:rsidRDefault="00E82155">
      <w:pPr>
        <w:pStyle w:val="2"/>
        <w:pPrChange w:id="216" w:author="ZHOU XUDONG" w:date="2020-08-18T18:20:00Z">
          <w:pPr>
            <w:keepNext/>
            <w:pBdr>
              <w:top w:val="nil"/>
              <w:left w:val="nil"/>
              <w:bottom w:val="nil"/>
              <w:right w:val="nil"/>
              <w:between w:val="nil"/>
            </w:pBdr>
            <w:spacing w:before="240" w:after="100" w:line="360" w:lineRule="auto"/>
          </w:pPr>
        </w:pPrChange>
      </w:pPr>
      <w:bookmarkStart w:id="217" w:name="_Toc50476749"/>
      <w:r>
        <w:t>2.1 Contents of the Package</w:t>
      </w:r>
      <w:bookmarkEnd w:id="217"/>
    </w:p>
    <w:p w14:paraId="03AFA6C6"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package of the CaMa-Flood model contains the main programs of global river simulations, some sets of river network map and its sub-grid topography parameters, a sample dataset of input runoff forcing, and some tools used for analysis.</w:t>
      </w:r>
    </w:p>
    <w:p w14:paraId="049DB08E"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Please extend the </w:t>
      </w:r>
      <w:r>
        <w:rPr>
          <w:rFonts w:ascii="Cambria" w:eastAsia="Cambria" w:hAnsi="Cambria" w:cs="Cambria"/>
          <w:b/>
          <w:color w:val="000000"/>
          <w:sz w:val="21"/>
          <w:szCs w:val="21"/>
          <w:shd w:val="clear" w:color="auto" w:fill="D9D9D9"/>
        </w:rPr>
        <w:t>CaMa-Flood_$(version)_$(date).tar.gz</w:t>
      </w:r>
      <w:r>
        <w:rPr>
          <w:rFonts w:ascii="Arial" w:eastAsia="Arial" w:hAnsi="Arial" w:cs="Arial"/>
          <w:color w:val="000000"/>
          <w:sz w:val="21"/>
          <w:szCs w:val="21"/>
        </w:rPr>
        <w:t xml:space="preserve"> package on your computer. The you will find the following directories under the main directory </w:t>
      </w:r>
      <w:r>
        <w:rPr>
          <w:rFonts w:ascii="Cambria" w:eastAsia="Cambria" w:hAnsi="Cambria" w:cs="Cambria"/>
          <w:b/>
          <w:color w:val="000000"/>
          <w:sz w:val="21"/>
          <w:szCs w:val="21"/>
          <w:shd w:val="clear" w:color="auto" w:fill="D9D9D9"/>
        </w:rPr>
        <w:t>$(CaMa-Flood)/</w:t>
      </w:r>
      <w:r>
        <w:rPr>
          <w:rFonts w:ascii="Arial" w:eastAsia="Arial" w:hAnsi="Arial" w:cs="Arial"/>
          <w:color w:val="000000"/>
          <w:sz w:val="21"/>
          <w:szCs w:val="21"/>
        </w:rPr>
        <w:t xml:space="preserve"> .</w:t>
      </w:r>
    </w:p>
    <w:p w14:paraId="308AFB06" w14:textId="0376433F" w:rsidR="00954414" w:rsidRDefault="00E82155">
      <w:pPr>
        <w:keepNext/>
        <w:pBdr>
          <w:top w:val="nil"/>
          <w:left w:val="nil"/>
          <w:bottom w:val="nil"/>
          <w:right w:val="nil"/>
          <w:between w:val="nil"/>
        </w:pBdr>
        <w:spacing w:before="360" w:after="0" w:line="240" w:lineRule="auto"/>
        <w:jc w:val="center"/>
        <w:rPr>
          <w:ins w:id="218" w:author="ZHOU XUDONG" w:date="2020-09-07T18:04:00Z"/>
          <w:rFonts w:ascii="Arial" w:eastAsia="Arial" w:hAnsi="Arial" w:cs="Arial"/>
          <w:b/>
          <w:color w:val="000000"/>
          <w:sz w:val="20"/>
          <w:szCs w:val="20"/>
        </w:rPr>
      </w:pPr>
      <w:r>
        <w:rPr>
          <w:rFonts w:ascii="Arial" w:eastAsia="Arial" w:hAnsi="Arial" w:cs="Arial"/>
          <w:b/>
          <w:color w:val="000000"/>
          <w:sz w:val="20"/>
          <w:szCs w:val="20"/>
        </w:rPr>
        <w:t>Table 2.1: List of directories in the CaMa-Flood package</w:t>
      </w:r>
    </w:p>
    <w:p w14:paraId="6AFE6CF9" w14:textId="77A772C9" w:rsidR="006E7315" w:rsidRDefault="006E731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ins w:id="219" w:author="ZHOU XUDONG" w:date="2020-09-07T18:04:00Z">
        <w:r w:rsidRPr="006E7315">
          <w:rPr>
            <w:rFonts w:ascii="Arial" w:eastAsia="Arial" w:hAnsi="Arial" w:cs="Arial"/>
            <w:b/>
            <w:noProof/>
            <w:color w:val="000000"/>
            <w:sz w:val="20"/>
            <w:szCs w:val="20"/>
          </w:rPr>
          <w:drawing>
            <wp:inline distT="0" distB="0" distL="0" distR="0" wp14:anchorId="6DEB8061" wp14:editId="20E799A8">
              <wp:extent cx="5400040" cy="3164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164205"/>
                      </a:xfrm>
                      <a:prstGeom prst="rect">
                        <a:avLst/>
                      </a:prstGeom>
                    </pic:spPr>
                  </pic:pic>
                </a:graphicData>
              </a:graphic>
            </wp:inline>
          </w:drawing>
        </w:r>
      </w:ins>
    </w:p>
    <w:p w14:paraId="119435CC" w14:textId="5420BE80" w:rsidR="00A2214B" w:rsidDel="002B3DB3" w:rsidRDefault="00E82155">
      <w:pPr>
        <w:pBdr>
          <w:top w:val="nil"/>
          <w:left w:val="nil"/>
          <w:bottom w:val="nil"/>
          <w:right w:val="nil"/>
          <w:between w:val="nil"/>
        </w:pBdr>
        <w:spacing w:after="0" w:line="240" w:lineRule="auto"/>
        <w:jc w:val="center"/>
        <w:rPr>
          <w:del w:id="220" w:author="ZHOU XUDONG" w:date="2020-08-18T21:22:00Z"/>
          <w:rFonts w:ascii="Arial" w:eastAsia="Arial" w:hAnsi="Arial" w:cs="Arial"/>
          <w:b/>
          <w:color w:val="000000"/>
          <w:sz w:val="21"/>
          <w:szCs w:val="21"/>
        </w:rPr>
      </w:pPr>
      <w:commentRangeStart w:id="221"/>
      <w:del w:id="222" w:author="ZHOU XUDONG" w:date="2020-08-18T21:21:00Z">
        <w:r w:rsidDel="00A2214B">
          <w:rPr>
            <w:rFonts w:ascii="Arial" w:eastAsia="Arial" w:hAnsi="Arial" w:cs="Arial"/>
            <w:b/>
            <w:noProof/>
            <w:color w:val="000000"/>
            <w:sz w:val="20"/>
            <w:szCs w:val="20"/>
          </w:rPr>
          <w:drawing>
            <wp:inline distT="0" distB="0" distL="0" distR="0" wp14:anchorId="685E294D" wp14:editId="3D3FEC1E">
              <wp:extent cx="5400040" cy="294449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00040" cy="2944495"/>
                      </a:xfrm>
                      <a:prstGeom prst="rect">
                        <a:avLst/>
                      </a:prstGeom>
                      <a:ln/>
                    </pic:spPr>
                  </pic:pic>
                </a:graphicData>
              </a:graphic>
            </wp:inline>
          </w:drawing>
        </w:r>
      </w:del>
      <w:commentRangeEnd w:id="221"/>
      <w:r w:rsidR="00A2214B">
        <w:rPr>
          <w:rStyle w:val="aa"/>
        </w:rPr>
        <w:commentReference w:id="221"/>
      </w:r>
    </w:p>
    <w:p w14:paraId="73F80725" w14:textId="77777777" w:rsidR="00954414" w:rsidRDefault="00954414">
      <w:pPr>
        <w:pBdr>
          <w:top w:val="nil"/>
          <w:left w:val="nil"/>
          <w:bottom w:val="nil"/>
          <w:right w:val="nil"/>
          <w:between w:val="nil"/>
        </w:pBdr>
        <w:spacing w:after="0" w:line="240" w:lineRule="auto"/>
        <w:rPr>
          <w:rFonts w:ascii="Arial" w:eastAsia="Arial" w:hAnsi="Arial" w:cs="Arial"/>
          <w:b/>
          <w:color w:val="000000"/>
          <w:sz w:val="21"/>
          <w:szCs w:val="21"/>
        </w:rPr>
        <w:pPrChange w:id="223" w:author="ZHOU XUDONG" w:date="2020-08-18T21:22:00Z">
          <w:pPr>
            <w:pBdr>
              <w:top w:val="nil"/>
              <w:left w:val="nil"/>
              <w:bottom w:val="nil"/>
              <w:right w:val="nil"/>
              <w:between w:val="nil"/>
            </w:pBdr>
            <w:spacing w:after="0" w:line="240" w:lineRule="auto"/>
            <w:jc w:val="center"/>
          </w:pPr>
        </w:pPrChange>
      </w:pPr>
    </w:p>
    <w:p w14:paraId="0D370E1B" w14:textId="77777777" w:rsidR="00954414" w:rsidRDefault="00E82155">
      <w:pPr>
        <w:pStyle w:val="2"/>
        <w:pPrChange w:id="224" w:author="ZHOU XUDONG" w:date="2020-08-18T18:20:00Z">
          <w:pPr>
            <w:keepNext/>
            <w:pBdr>
              <w:top w:val="nil"/>
              <w:left w:val="nil"/>
              <w:bottom w:val="nil"/>
              <w:right w:val="nil"/>
              <w:between w:val="nil"/>
            </w:pBdr>
            <w:spacing w:before="240" w:after="100" w:line="360" w:lineRule="auto"/>
          </w:pPr>
        </w:pPrChange>
      </w:pPr>
      <w:bookmarkStart w:id="225" w:name="_Toc50476750"/>
      <w:r>
        <w:t>2.2 Quick Instruction for global simulation</w:t>
      </w:r>
      <w:bookmarkEnd w:id="225"/>
    </w:p>
    <w:p w14:paraId="1424D86F"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quick instruction to execute a test run with the CaMa-Flood model is described in this section. The test run is global hydrodynamic simulation at the </w:t>
      </w:r>
      <w:del w:id="226" w:author="ZHOU XUDONG" w:date="2020-08-18T17:22:00Z">
        <w:r w:rsidDel="008130DB">
          <w:rPr>
            <w:rFonts w:ascii="Arial" w:eastAsia="Arial" w:hAnsi="Arial" w:cs="Arial"/>
            <w:color w:val="000000"/>
            <w:sz w:val="21"/>
            <w:szCs w:val="21"/>
          </w:rPr>
          <w:delText xml:space="preserve">15 </w:delText>
        </w:r>
      </w:del>
      <w:ins w:id="227" w:author="ZHOU XUDONG" w:date="2020-08-18T17:22:00Z">
        <w:r w:rsidR="008130DB">
          <w:rPr>
            <w:rFonts w:ascii="Arial" w:eastAsia="Arial" w:hAnsi="Arial" w:cs="Arial"/>
            <w:color w:val="000000"/>
            <w:sz w:val="21"/>
            <w:szCs w:val="21"/>
          </w:rPr>
          <w:t>15</w:t>
        </w:r>
      </w:ins>
      <w:ins w:id="228" w:author="ZHOU XUDONG" w:date="2020-08-18T17:38:00Z">
        <w:r w:rsidR="00B11630">
          <w:rPr>
            <w:rFonts w:ascii="Arial" w:eastAsia="Arial" w:hAnsi="Arial" w:cs="Arial"/>
            <w:color w:val="000000"/>
            <w:sz w:val="21"/>
            <w:szCs w:val="21"/>
          </w:rPr>
          <w:t>-</w:t>
        </w:r>
      </w:ins>
      <w:ins w:id="229" w:author="ZHOU XUDONG" w:date="2020-08-18T17:34:00Z">
        <w:r w:rsidR="00453C46">
          <w:rPr>
            <w:rFonts w:ascii="Arial" w:eastAsia="Arial" w:hAnsi="Arial" w:cs="Arial"/>
            <w:color w:val="000000"/>
            <w:sz w:val="21"/>
            <w:szCs w:val="21"/>
          </w:rPr>
          <w:t>arc</w:t>
        </w:r>
      </w:ins>
      <w:r>
        <w:rPr>
          <w:rFonts w:ascii="Arial" w:eastAsia="Arial" w:hAnsi="Arial" w:cs="Arial"/>
          <w:color w:val="000000"/>
          <w:sz w:val="21"/>
          <w:szCs w:val="21"/>
        </w:rPr>
        <w:t>min</w:t>
      </w:r>
      <w:del w:id="230" w:author="ZHOU XUDONG" w:date="2020-08-18T17:34:00Z">
        <w:r w:rsidDel="00453C46">
          <w:rPr>
            <w:rFonts w:ascii="Arial" w:eastAsia="Arial" w:hAnsi="Arial" w:cs="Arial"/>
            <w:color w:val="000000"/>
            <w:sz w:val="21"/>
            <w:szCs w:val="21"/>
          </w:rPr>
          <w:delText>ute</w:delText>
        </w:r>
      </w:del>
      <w:r>
        <w:rPr>
          <w:rFonts w:ascii="Arial" w:eastAsia="Arial" w:hAnsi="Arial" w:cs="Arial"/>
          <w:color w:val="000000"/>
          <w:sz w:val="21"/>
          <w:szCs w:val="21"/>
        </w:rPr>
        <w:t xml:space="preserve"> resolution (</w:t>
      </w:r>
      <w:r>
        <w:rPr>
          <w:rFonts w:ascii="Cambria" w:eastAsia="Cambria" w:hAnsi="Cambria" w:cs="Cambria"/>
          <w:b/>
          <w:color w:val="000000"/>
          <w:sz w:val="21"/>
          <w:szCs w:val="21"/>
          <w:shd w:val="clear" w:color="auto" w:fill="D9D9D9"/>
        </w:rPr>
        <w:t>map/glb_15min/</w:t>
      </w:r>
      <w:r>
        <w:rPr>
          <w:rFonts w:ascii="Arial" w:eastAsia="Arial" w:hAnsi="Arial" w:cs="Arial"/>
          <w:color w:val="000000"/>
          <w:sz w:val="21"/>
          <w:szCs w:val="21"/>
        </w:rPr>
        <w:t>) for the period from 2000 to 2001 with the sample input runoff forcing (</w:t>
      </w:r>
      <w:r>
        <w:rPr>
          <w:rFonts w:ascii="Cambria" w:eastAsia="Cambria" w:hAnsi="Cambria" w:cs="Cambria"/>
          <w:b/>
          <w:color w:val="000000"/>
          <w:sz w:val="21"/>
          <w:szCs w:val="21"/>
          <w:shd w:val="clear" w:color="auto" w:fill="D9D9D9"/>
        </w:rPr>
        <w:t>inp/test-1deg</w:t>
      </w:r>
      <w:del w:id="231" w:author="ZHOU XUDONG" w:date="2020-08-18T17:22:00Z">
        <w:r w:rsidDel="008130DB">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 xml:space="preserve">). The local inertial equation is used for the calculation of river discharge and </w:t>
      </w:r>
      <w:r>
        <w:rPr>
          <w:rFonts w:ascii="Arial" w:eastAsia="Arial" w:hAnsi="Arial" w:cs="Arial"/>
          <w:color w:val="000000"/>
          <w:sz w:val="21"/>
          <w:szCs w:val="21"/>
        </w:rPr>
        <w:lastRenderedPageBreak/>
        <w:t>flow velocity, and the adaptive time step scheme is activated in order to optimize the time step. Bifurcation channels scheme is turned on in the default setting.</w:t>
      </w:r>
    </w:p>
    <w:p w14:paraId="648FDDC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CaMa-Flood highly relies on public libraries, so please make sure the necessary libraries are installed when trying compiling CaMa-Flood. The installation of CaMa-Flood will provide useful information once it finds the missing libraries. Please contact you</w:t>
      </w:r>
      <w:ins w:id="232" w:author="Xudong Zhou" w:date="2020-02-20T07:38:00Z">
        <w:r>
          <w:rPr>
            <w:rFonts w:ascii="Arial" w:eastAsia="Arial" w:hAnsi="Arial" w:cs="Arial"/>
            <w:color w:val="000000"/>
            <w:sz w:val="21"/>
            <w:szCs w:val="21"/>
          </w:rPr>
          <w:t>r</w:t>
        </w:r>
      </w:ins>
      <w:r>
        <w:rPr>
          <w:rFonts w:ascii="Arial" w:eastAsia="Arial" w:hAnsi="Arial" w:cs="Arial"/>
          <w:color w:val="000000"/>
          <w:sz w:val="21"/>
          <w:szCs w:val="21"/>
        </w:rPr>
        <w:t xml:space="preserve"> </w:t>
      </w:r>
      <w:ins w:id="233" w:author="Xudong Zhou" w:date="2020-02-20T07:39:00Z">
        <w:r>
          <w:rPr>
            <w:rFonts w:ascii="Arial" w:eastAsia="Arial" w:hAnsi="Arial" w:cs="Arial"/>
            <w:color w:val="000000"/>
            <w:sz w:val="21"/>
            <w:szCs w:val="21"/>
          </w:rPr>
          <w:t>administrator</w:t>
        </w:r>
      </w:ins>
      <w:del w:id="234" w:author="Xudong Zhou" w:date="2020-02-20T07:39:00Z">
        <w:r>
          <w:rPr>
            <w:rFonts w:ascii="Arial" w:eastAsia="Arial" w:hAnsi="Arial" w:cs="Arial"/>
            <w:color w:val="000000"/>
            <w:sz w:val="21"/>
            <w:szCs w:val="21"/>
          </w:rPr>
          <w:delText>administer</w:delText>
        </w:r>
      </w:del>
      <w:r>
        <w:rPr>
          <w:rFonts w:ascii="Arial" w:eastAsia="Arial" w:hAnsi="Arial" w:cs="Arial"/>
          <w:color w:val="000000"/>
          <w:sz w:val="21"/>
          <w:szCs w:val="21"/>
        </w:rPr>
        <w:t xml:space="preserve"> for help when you meet problem for the libraries. </w:t>
      </w:r>
    </w:p>
    <w:p w14:paraId="7E3B4798" w14:textId="77777777" w:rsidR="008130DB" w:rsidRDefault="00E82155" w:rsidP="008130DB">
      <w:pPr>
        <w:pStyle w:val="a8"/>
        <w:numPr>
          <w:ilvl w:val="0"/>
          <w:numId w:val="2"/>
        </w:numPr>
        <w:pBdr>
          <w:top w:val="nil"/>
          <w:left w:val="nil"/>
          <w:bottom w:val="nil"/>
          <w:right w:val="nil"/>
          <w:between w:val="nil"/>
        </w:pBdr>
        <w:spacing w:after="180" w:line="420" w:lineRule="auto"/>
        <w:ind w:left="426"/>
        <w:jc w:val="both"/>
        <w:rPr>
          <w:ins w:id="235" w:author="ZHOU XUDONG" w:date="2020-08-18T17:22:00Z"/>
          <w:rFonts w:ascii="Arial" w:eastAsia="Arial" w:hAnsi="Arial" w:cs="Arial"/>
          <w:color w:val="000000"/>
          <w:sz w:val="21"/>
          <w:szCs w:val="21"/>
        </w:rPr>
      </w:pPr>
      <w:r w:rsidRPr="008130DB">
        <w:rPr>
          <w:rFonts w:ascii="Arial" w:eastAsia="Arial" w:hAnsi="Arial" w:cs="Arial"/>
          <w:color w:val="000000"/>
          <w:sz w:val="21"/>
          <w:szCs w:val="21"/>
        </w:rPr>
        <w:t xml:space="preserve">Please edit the Mkinclude file, </w:t>
      </w:r>
      <w:r w:rsidRPr="008130DB">
        <w:rPr>
          <w:rFonts w:ascii="Cambria" w:eastAsia="Cambria" w:hAnsi="Cambria" w:cs="Cambria"/>
          <w:b/>
          <w:color w:val="000000"/>
          <w:sz w:val="21"/>
          <w:szCs w:val="21"/>
          <w:shd w:val="clear" w:color="auto" w:fill="D9D9D9"/>
        </w:rPr>
        <w:t>$(CaMa-Flood)/adm/Mkinclude</w:t>
      </w:r>
      <w:r w:rsidRPr="008130DB">
        <w:rPr>
          <w:rFonts w:ascii="Arial" w:eastAsia="Arial" w:hAnsi="Arial" w:cs="Arial"/>
          <w:color w:val="000000"/>
          <w:sz w:val="21"/>
          <w:szCs w:val="21"/>
        </w:rPr>
        <w:t xml:space="preserve"> according to the computer environment. If you do not use netCDF, comment out the lines </w:t>
      </w:r>
      <w:r w:rsidRPr="008130DB">
        <w:rPr>
          <w:rFonts w:ascii="Arial" w:eastAsia="Arial" w:hAnsi="Arial" w:cs="Arial"/>
          <w:color w:val="000000"/>
          <w:sz w:val="21"/>
          <w:szCs w:val="21"/>
          <w:shd w:val="clear" w:color="auto" w:fill="D9D9D9"/>
        </w:rPr>
        <w:t>#</w:t>
      </w:r>
      <w:r w:rsidRPr="008130DB">
        <w:rPr>
          <w:rFonts w:ascii="Cambria" w:eastAsia="Cambria" w:hAnsi="Cambria" w:cs="Cambria"/>
          <w:b/>
          <w:color w:val="000000"/>
          <w:sz w:val="21"/>
          <w:szCs w:val="21"/>
          <w:shd w:val="clear" w:color="auto" w:fill="D9D9D9"/>
        </w:rPr>
        <w:t>DCDF=-DUseCDF</w:t>
      </w:r>
      <w:r w:rsidRPr="008130DB">
        <w:rPr>
          <w:rFonts w:ascii="Arial" w:eastAsia="Arial" w:hAnsi="Arial" w:cs="Arial"/>
          <w:color w:val="000000"/>
          <w:sz w:val="21"/>
          <w:szCs w:val="21"/>
        </w:rPr>
        <w:t>. Mkinclude can be a linkage to other files, please choose the right one according to your computer system (Mac</w:t>
      </w:r>
      <w:ins w:id="236" w:author="ZHOU XUDONG" w:date="2020-08-18T17:39:00Z">
        <w:r w:rsidR="00B11630">
          <w:rPr>
            <w:rFonts w:ascii="Arial" w:eastAsia="Arial" w:hAnsi="Arial" w:cs="Arial"/>
            <w:color w:val="000000"/>
            <w:sz w:val="21"/>
            <w:szCs w:val="21"/>
          </w:rPr>
          <w:t>OS</w:t>
        </w:r>
      </w:ins>
      <w:r w:rsidRPr="008130DB">
        <w:rPr>
          <w:rFonts w:ascii="Arial" w:eastAsia="Arial" w:hAnsi="Arial" w:cs="Arial"/>
          <w:color w:val="000000"/>
          <w:sz w:val="21"/>
          <w:szCs w:val="21"/>
        </w:rPr>
        <w:t xml:space="preserve"> or Linux). </w:t>
      </w:r>
    </w:p>
    <w:p w14:paraId="4336968B" w14:textId="62339956" w:rsidR="008130DB" w:rsidRPr="0041360B" w:rsidRDefault="00E82155">
      <w:pPr>
        <w:pStyle w:val="a8"/>
        <w:pBdr>
          <w:top w:val="nil"/>
          <w:left w:val="nil"/>
          <w:bottom w:val="nil"/>
          <w:right w:val="nil"/>
          <w:between w:val="nil"/>
        </w:pBdr>
        <w:spacing w:after="180" w:line="420" w:lineRule="auto"/>
        <w:ind w:left="426"/>
        <w:jc w:val="both"/>
        <w:rPr>
          <w:rFonts w:ascii="Arial" w:eastAsia="Arial" w:hAnsi="Arial" w:cs="Arial"/>
          <w:color w:val="000000" w:themeColor="text1"/>
          <w:sz w:val="21"/>
          <w:szCs w:val="21"/>
          <w:rPrChange w:id="237" w:author="ZHOU XUDONG" w:date="2020-08-19T16:47:00Z">
            <w:rPr>
              <w:color w:val="000000"/>
            </w:rPr>
          </w:rPrChange>
        </w:rPr>
        <w:pPrChange w:id="238" w:author="ZHOU XUDONG" w:date="2020-08-18T17:22:00Z">
          <w:pPr>
            <w:pStyle w:val="a8"/>
            <w:numPr>
              <w:numId w:val="2"/>
            </w:numPr>
            <w:pBdr>
              <w:top w:val="nil"/>
              <w:left w:val="nil"/>
              <w:bottom w:val="nil"/>
              <w:right w:val="nil"/>
              <w:between w:val="nil"/>
            </w:pBdr>
            <w:spacing w:after="180" w:line="420" w:lineRule="auto"/>
            <w:ind w:left="426" w:hanging="400"/>
            <w:jc w:val="both"/>
          </w:pPr>
        </w:pPrChange>
      </w:pPr>
      <w:del w:id="239" w:author="ZHOU XUDONG" w:date="2020-08-18T17:22:00Z">
        <w:r w:rsidRPr="0041360B" w:rsidDel="008130DB">
          <w:rPr>
            <w:rFonts w:ascii="Arial" w:eastAsia="Arial" w:hAnsi="Arial" w:cs="Arial"/>
            <w:color w:val="000000" w:themeColor="text1"/>
            <w:sz w:val="21"/>
            <w:szCs w:val="21"/>
            <w:rPrChange w:id="240" w:author="ZHOU XUDONG" w:date="2020-08-19T16:47:00Z">
              <w:rPr>
                <w:color w:val="000000"/>
              </w:rPr>
            </w:rPrChange>
          </w:rPr>
          <w:br/>
        </w:r>
      </w:del>
      <w:r w:rsidRPr="0041360B">
        <w:rPr>
          <w:rFonts w:ascii="Arial" w:eastAsia="Arial" w:hAnsi="Arial" w:cs="Arial"/>
          <w:color w:val="000000" w:themeColor="text1"/>
          <w:sz w:val="21"/>
          <w:szCs w:val="21"/>
          <w:rPrChange w:id="241" w:author="ZHOU XUDONG" w:date="2020-08-19T16:47:00Z">
            <w:rPr>
              <w:color w:val="000000"/>
            </w:rPr>
          </w:rPrChange>
        </w:rPr>
        <w:t xml:space="preserve"> - </w:t>
      </w:r>
      <w:r w:rsidRPr="0041360B">
        <w:rPr>
          <w:rFonts w:ascii="Arial" w:eastAsia="Arial" w:hAnsi="Arial" w:cs="Arial"/>
          <w:color w:val="000000" w:themeColor="text1"/>
          <w:sz w:val="21"/>
          <w:szCs w:val="21"/>
          <w:rPrChange w:id="242" w:author="ZHOU XUDONG" w:date="2020-08-19T16:47:00Z">
            <w:rPr/>
          </w:rPrChange>
        </w:rPr>
        <w:t>MPI is not supported in v3.9</w:t>
      </w:r>
      <w:ins w:id="243" w:author="山崎　大" w:date="2020-12-23T13:46:00Z">
        <w:r w:rsidR="00D72B9B">
          <w:rPr>
            <w:rFonts w:ascii="Arial" w:eastAsia="Arial" w:hAnsi="Arial" w:cs="Arial"/>
            <w:color w:val="000000" w:themeColor="text1"/>
            <w:sz w:val="21"/>
            <w:szCs w:val="21"/>
          </w:rPr>
          <w:t xml:space="preserve"> and later</w:t>
        </w:r>
      </w:ins>
      <w:del w:id="244" w:author="山崎　大" w:date="2020-12-23T13:46:00Z">
        <w:r w:rsidRPr="0041360B" w:rsidDel="00D72B9B">
          <w:rPr>
            <w:rFonts w:ascii="Arial" w:eastAsia="Arial" w:hAnsi="Arial" w:cs="Arial"/>
            <w:color w:val="000000" w:themeColor="text1"/>
            <w:sz w:val="21"/>
            <w:szCs w:val="21"/>
            <w:rPrChange w:id="245" w:author="ZHOU XUDONG" w:date="2020-08-19T16:47:00Z">
              <w:rPr>
                <w:color w:val="000000"/>
              </w:rPr>
            </w:rPrChange>
          </w:rPr>
          <w:delText>.</w:delText>
        </w:r>
      </w:del>
    </w:p>
    <w:p w14:paraId="203A23F2" w14:textId="77777777" w:rsidR="00954414" w:rsidRPr="008130DB" w:rsidRDefault="00E82155" w:rsidP="008130DB">
      <w:pPr>
        <w:pStyle w:val="a8"/>
        <w:numPr>
          <w:ilvl w:val="0"/>
          <w:numId w:val="2"/>
        </w:numPr>
        <w:pBdr>
          <w:top w:val="nil"/>
          <w:left w:val="nil"/>
          <w:bottom w:val="nil"/>
          <w:right w:val="nil"/>
          <w:between w:val="nil"/>
        </w:pBdr>
        <w:spacing w:after="180" w:line="420" w:lineRule="auto"/>
        <w:ind w:left="426"/>
        <w:jc w:val="both"/>
        <w:rPr>
          <w:rFonts w:ascii="Arial" w:eastAsia="Arial" w:hAnsi="Arial" w:cs="Arial"/>
          <w:color w:val="000000"/>
          <w:sz w:val="21"/>
          <w:szCs w:val="21"/>
        </w:rPr>
      </w:pPr>
      <w:r w:rsidRPr="008130DB">
        <w:rPr>
          <w:rFonts w:ascii="Arial" w:eastAsia="Arial" w:hAnsi="Arial" w:cs="Arial"/>
          <w:color w:val="000000"/>
          <w:sz w:val="21"/>
          <w:szCs w:val="21"/>
        </w:rPr>
        <w:t xml:space="preserve">The shell script to automatically compile all the source codes is prepared. Go to </w:t>
      </w:r>
      <w:r w:rsidRPr="008130DB">
        <w:rPr>
          <w:rFonts w:ascii="Cambria" w:eastAsia="Cambria" w:hAnsi="Cambria" w:cs="Cambria"/>
          <w:b/>
          <w:color w:val="000000"/>
          <w:sz w:val="21"/>
          <w:szCs w:val="21"/>
          <w:shd w:val="clear" w:color="auto" w:fill="D9D9D9"/>
        </w:rPr>
        <w:t>$(CaMa-Flood)/gosh/</w:t>
      </w:r>
      <w:r w:rsidRPr="008130DB">
        <w:rPr>
          <w:rFonts w:ascii="Arial" w:eastAsia="Arial" w:hAnsi="Arial" w:cs="Arial"/>
          <w:color w:val="000000"/>
          <w:sz w:val="21"/>
          <w:szCs w:val="21"/>
        </w:rPr>
        <w:t xml:space="preserve"> directory, and execute the command:</w:t>
      </w:r>
    </w:p>
    <w:p w14:paraId="7181BF65" w14:textId="77777777" w:rsidR="00B11630" w:rsidRDefault="00B11630" w:rsidP="00B824C0">
      <w:pPr>
        <w:pBdr>
          <w:top w:val="nil"/>
          <w:left w:val="nil"/>
          <w:bottom w:val="nil"/>
          <w:right w:val="nil"/>
          <w:between w:val="nil"/>
        </w:pBdr>
        <w:spacing w:after="180" w:line="420" w:lineRule="auto"/>
        <w:ind w:firstLine="426"/>
        <w:jc w:val="both"/>
        <w:rPr>
          <w:ins w:id="246" w:author="ZHOU XUDONG" w:date="2020-08-18T17:40:00Z"/>
          <w:rFonts w:ascii="Cambria" w:eastAsia="Cambria" w:hAnsi="Cambria" w:cs="Cambria"/>
          <w:b/>
          <w:color w:val="000000"/>
          <w:sz w:val="21"/>
          <w:szCs w:val="21"/>
          <w:u w:val="single"/>
          <w:shd w:val="clear" w:color="auto" w:fill="D9D9D9"/>
        </w:rPr>
      </w:pPr>
      <w:ins w:id="247" w:author="ZHOU XUDONG" w:date="2020-08-18T17:40:00Z">
        <w:r>
          <w:rPr>
            <w:rFonts w:ascii="Cambria" w:eastAsia="Cambria" w:hAnsi="Cambria" w:cs="Cambria"/>
            <w:b/>
            <w:color w:val="000000"/>
            <w:sz w:val="21"/>
            <w:szCs w:val="21"/>
            <w:u w:val="single"/>
            <w:shd w:val="clear" w:color="auto" w:fill="D9D9D9"/>
          </w:rPr>
          <w:t xml:space="preserve">%./compile.sh  </w:t>
        </w:r>
      </w:ins>
    </w:p>
    <w:p w14:paraId="0B7232A6" w14:textId="0E856950" w:rsidR="00954414" w:rsidRDefault="00FC237E">
      <w:pPr>
        <w:pBdr>
          <w:top w:val="nil"/>
          <w:left w:val="nil"/>
          <w:bottom w:val="nil"/>
          <w:right w:val="nil"/>
          <w:between w:val="nil"/>
        </w:pBdr>
        <w:spacing w:after="180" w:line="420" w:lineRule="auto"/>
        <w:ind w:firstLine="426"/>
        <w:jc w:val="both"/>
        <w:rPr>
          <w:rFonts w:ascii="Arial" w:eastAsia="Arial" w:hAnsi="Arial" w:cs="Arial"/>
          <w:color w:val="000000"/>
          <w:sz w:val="21"/>
          <w:szCs w:val="21"/>
          <w:u w:val="single"/>
          <w:shd w:val="clear" w:color="auto" w:fill="D9D9D9"/>
        </w:rPr>
        <w:pPrChange w:id="248" w:author="ZHOU XUDONG" w:date="2020-08-18T17:30:00Z">
          <w:pPr>
            <w:pBdr>
              <w:top w:val="nil"/>
              <w:left w:val="nil"/>
              <w:bottom w:val="nil"/>
              <w:right w:val="nil"/>
              <w:between w:val="nil"/>
            </w:pBdr>
            <w:spacing w:after="180" w:line="420" w:lineRule="auto"/>
            <w:ind w:firstLine="284"/>
            <w:jc w:val="both"/>
          </w:pPr>
        </w:pPrChange>
      </w:pPr>
      <w:ins w:id="249" w:author="ZHOU XUDONG" w:date="2020-08-18T21:23:00Z">
        <w:r>
          <w:rPr>
            <w:rFonts w:ascii="Arial" w:eastAsia="Arial" w:hAnsi="Arial" w:cs="Arial"/>
            <w:color w:val="000000"/>
            <w:sz w:val="21"/>
            <w:szCs w:val="21"/>
          </w:rPr>
          <w:t xml:space="preserve">or </w:t>
        </w:r>
      </w:ins>
      <w:r w:rsidR="00E82155">
        <w:rPr>
          <w:rFonts w:ascii="Cambria" w:eastAsia="Cambria" w:hAnsi="Cambria" w:cs="Cambria"/>
          <w:b/>
          <w:color w:val="000000"/>
          <w:sz w:val="21"/>
          <w:szCs w:val="21"/>
          <w:u w:val="single"/>
          <w:shd w:val="clear" w:color="auto" w:fill="D9D9D9"/>
        </w:rPr>
        <w:t>% ./compile.sh</w:t>
      </w:r>
      <w:ins w:id="250" w:author="ZHOU XUDONG" w:date="2020-08-18T17:42:00Z">
        <w:r w:rsidR="002B7374">
          <w:rPr>
            <w:rFonts w:ascii="Cambria" w:eastAsia="Cambria" w:hAnsi="Cambria" w:cs="Cambria"/>
            <w:b/>
            <w:color w:val="000000"/>
            <w:sz w:val="21"/>
            <w:szCs w:val="21"/>
            <w:u w:val="single"/>
            <w:shd w:val="clear" w:color="auto" w:fill="D9D9D9"/>
          </w:rPr>
          <w:t xml:space="preserve"> </w:t>
        </w:r>
      </w:ins>
      <w:r w:rsidR="00E82155">
        <w:rPr>
          <w:rFonts w:ascii="Cambria" w:eastAsia="Cambria" w:hAnsi="Cambria" w:cs="Cambria"/>
          <w:b/>
          <w:color w:val="000000"/>
          <w:sz w:val="21"/>
          <w:szCs w:val="21"/>
          <w:u w:val="single"/>
          <w:shd w:val="clear" w:color="auto" w:fill="D9D9D9"/>
        </w:rPr>
        <w:t xml:space="preserve"> </w:t>
      </w:r>
      <w:del w:id="251" w:author="ZHOU XUDONG" w:date="2020-08-18T17:42:00Z">
        <w:r w:rsidR="00E82155" w:rsidDel="002B7374">
          <w:rPr>
            <w:rFonts w:ascii="Cambria" w:eastAsia="Cambria" w:hAnsi="Cambria" w:cs="Cambria"/>
            <w:b/>
            <w:color w:val="000000"/>
            <w:sz w:val="21"/>
            <w:szCs w:val="21"/>
            <w:u w:val="single"/>
            <w:shd w:val="clear" w:color="auto" w:fill="D9D9D9"/>
          </w:rPr>
          <w:delText>(</w:delText>
        </w:r>
      </w:del>
      <w:r w:rsidR="00E82155">
        <w:rPr>
          <w:rFonts w:ascii="Cambria" w:eastAsia="Cambria" w:hAnsi="Cambria" w:cs="Cambria"/>
          <w:b/>
          <w:color w:val="000000"/>
          <w:sz w:val="21"/>
          <w:szCs w:val="21"/>
          <w:u w:val="single"/>
          <w:shd w:val="clear" w:color="auto" w:fill="D9D9D9"/>
        </w:rPr>
        <w:t>yes</w:t>
      </w:r>
      <w:del w:id="252" w:author="ZHOU XUDONG" w:date="2020-08-18T17:42:00Z">
        <w:r w:rsidR="00E82155" w:rsidDel="002B7374">
          <w:rPr>
            <w:rFonts w:ascii="Cambria" w:eastAsia="Cambria" w:hAnsi="Cambria" w:cs="Cambria"/>
            <w:b/>
            <w:color w:val="000000"/>
            <w:sz w:val="21"/>
            <w:szCs w:val="21"/>
            <w:u w:val="single"/>
            <w:shd w:val="clear" w:color="auto" w:fill="D9D9D9"/>
          </w:rPr>
          <w:delText>)</w:delText>
        </w:r>
      </w:del>
    </w:p>
    <w:p w14:paraId="370DC174" w14:textId="77777777" w:rsidR="00954414" w:rsidRDefault="00E82155" w:rsidP="00F94360">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Then, the source codes </w:t>
      </w:r>
      <w:del w:id="253" w:author="ZHOU XUDONG" w:date="2020-08-18T17:22:00Z">
        <w:r w:rsidDel="008130DB">
          <w:rPr>
            <w:rFonts w:ascii="Arial" w:eastAsia="Arial" w:hAnsi="Arial" w:cs="Arial"/>
            <w:color w:val="000000"/>
            <w:sz w:val="21"/>
            <w:szCs w:val="21"/>
          </w:rPr>
          <w:delText xml:space="preserve">in </w:delText>
        </w:r>
        <w:r w:rsidDel="008130DB">
          <w:delText xml:space="preserve">     </w:delText>
        </w:r>
      </w:del>
      <w:ins w:id="254" w:author="ZHOU XUDONG" w:date="2020-08-18T17:22:00Z">
        <w:r w:rsidR="008130DB">
          <w:rPr>
            <w:rFonts w:ascii="Arial" w:eastAsia="Arial" w:hAnsi="Arial" w:cs="Arial"/>
            <w:color w:val="000000"/>
            <w:sz w:val="21"/>
            <w:szCs w:val="21"/>
          </w:rPr>
          <w:t>in</w:t>
        </w:r>
      </w:ins>
      <w:ins w:id="255" w:author="ZHOU XUDONG" w:date="2020-08-18T17:40:00Z">
        <w:r w:rsidR="00B11630">
          <w:rPr>
            <w:rFonts w:ascii="Arial" w:eastAsia="Arial" w:hAnsi="Arial" w:cs="Arial"/>
            <w:color w:val="000000"/>
            <w:sz w:val="21"/>
            <w:szCs w:val="21"/>
          </w:rPr>
          <w:t xml:space="preserve"> </w:t>
        </w:r>
      </w:ins>
      <w:r>
        <w:rPr>
          <w:rFonts w:ascii="Cambria" w:eastAsia="Cambria" w:hAnsi="Cambria" w:cs="Cambria"/>
          <w:b/>
          <w:color w:val="000000"/>
          <w:sz w:val="21"/>
          <w:szCs w:val="21"/>
          <w:shd w:val="clear" w:color="auto" w:fill="D9D9D9"/>
        </w:rPr>
        <w:t>src/ and</w:t>
      </w:r>
      <w:r>
        <w:rPr>
          <w:rFonts w:ascii="Cambria" w:eastAsia="Cambria" w:hAnsi="Cambria" w:cs="Cambria"/>
          <w:b/>
          <w:color w:val="000000"/>
          <w:sz w:val="21"/>
          <w:szCs w:val="21"/>
        </w:rPr>
        <w:t xml:space="preserve"> </w:t>
      </w:r>
      <w:r>
        <w:rPr>
          <w:rFonts w:ascii="Cambria" w:eastAsia="Cambria" w:hAnsi="Cambria" w:cs="Cambria"/>
          <w:b/>
          <w:color w:val="000000"/>
          <w:sz w:val="21"/>
          <w:szCs w:val="21"/>
          <w:shd w:val="clear" w:color="auto" w:fill="D9D9D9"/>
        </w:rPr>
        <w:t>map/src/</w:t>
      </w:r>
      <w:r>
        <w:rPr>
          <w:rFonts w:ascii="Cambria" w:eastAsia="Cambria" w:hAnsi="Cambria" w:cs="Cambria"/>
          <w:b/>
          <w:color w:val="000000"/>
          <w:sz w:val="21"/>
          <w:szCs w:val="21"/>
        </w:rPr>
        <w:t xml:space="preserve"> </w:t>
      </w:r>
      <w:r>
        <w:rPr>
          <w:rFonts w:ascii="Arial" w:eastAsia="Arial" w:hAnsi="Arial" w:cs="Arial"/>
          <w:color w:val="000000"/>
          <w:sz w:val="21"/>
          <w:szCs w:val="21"/>
        </w:rPr>
        <w:t xml:space="preserve">directories are compiled by the command </w:t>
      </w:r>
      <w:r>
        <w:rPr>
          <w:rFonts w:ascii="Cambria" w:eastAsia="Cambria" w:hAnsi="Cambria" w:cs="Cambria"/>
          <w:b/>
          <w:color w:val="000000"/>
          <w:sz w:val="21"/>
          <w:szCs w:val="21"/>
          <w:shd w:val="clear" w:color="auto" w:fill="D9D9D9"/>
        </w:rPr>
        <w:t>% make all</w:t>
      </w:r>
      <w:r>
        <w:rPr>
          <w:rFonts w:ascii="Arial" w:eastAsia="Arial" w:hAnsi="Arial" w:cs="Arial"/>
          <w:color w:val="000000"/>
          <w:sz w:val="21"/>
          <w:szCs w:val="21"/>
        </w:rPr>
        <w:t>. When you put the argument “</w:t>
      </w:r>
      <w:r>
        <w:rPr>
          <w:rFonts w:ascii="Cambria" w:eastAsia="Cambria" w:hAnsi="Cambria" w:cs="Cambria"/>
          <w:b/>
          <w:color w:val="000000"/>
          <w:sz w:val="21"/>
          <w:szCs w:val="21"/>
          <w:shd w:val="clear" w:color="auto" w:fill="D9D9D9"/>
        </w:rPr>
        <w:t>yes</w:t>
      </w:r>
      <w:r>
        <w:rPr>
          <w:rFonts w:ascii="Arial" w:eastAsia="Arial" w:hAnsi="Arial" w:cs="Arial"/>
          <w:color w:val="000000"/>
          <w:sz w:val="21"/>
          <w:szCs w:val="21"/>
        </w:rPr>
        <w:t xml:space="preserve">”, the command </w:t>
      </w:r>
      <w:r>
        <w:rPr>
          <w:rFonts w:ascii="Cambria" w:eastAsia="Cambria" w:hAnsi="Cambria" w:cs="Cambria"/>
          <w:b/>
          <w:color w:val="000000"/>
          <w:sz w:val="21"/>
          <w:szCs w:val="21"/>
          <w:shd w:val="clear" w:color="auto" w:fill="D9D9D9"/>
        </w:rPr>
        <w:t>% make clean</w:t>
      </w:r>
      <w:r>
        <w:rPr>
          <w:rFonts w:ascii="Arial" w:eastAsia="Arial" w:hAnsi="Arial" w:cs="Arial"/>
          <w:color w:val="000000"/>
          <w:sz w:val="21"/>
          <w:szCs w:val="21"/>
        </w:rPr>
        <w:t xml:space="preserve"> is executed before compiling</w:t>
      </w:r>
      <w:ins w:id="256" w:author="ZHOU XUDONG" w:date="2020-08-18T17:41:00Z">
        <w:r w:rsidR="002B7374">
          <w:rPr>
            <w:rFonts w:ascii="Arial" w:eastAsia="Arial" w:hAnsi="Arial" w:cs="Arial"/>
            <w:color w:val="000000"/>
            <w:sz w:val="21"/>
            <w:szCs w:val="21"/>
          </w:rPr>
          <w:t xml:space="preserve"> which makes sure all your updates in the source codes are activated</w:t>
        </w:r>
      </w:ins>
      <w:r>
        <w:rPr>
          <w:rFonts w:ascii="Arial" w:eastAsia="Arial" w:hAnsi="Arial" w:cs="Arial"/>
          <w:color w:val="000000"/>
          <w:sz w:val="21"/>
          <w:szCs w:val="21"/>
        </w:rPr>
        <w:t>.</w:t>
      </w:r>
    </w:p>
    <w:p w14:paraId="25C34CFE" w14:textId="77777777" w:rsidR="002B7374" w:rsidRDefault="00E82155" w:rsidP="00B824C0">
      <w:pPr>
        <w:pStyle w:val="a8"/>
        <w:numPr>
          <w:ilvl w:val="0"/>
          <w:numId w:val="2"/>
        </w:numPr>
        <w:pBdr>
          <w:top w:val="nil"/>
          <w:left w:val="nil"/>
          <w:bottom w:val="nil"/>
          <w:right w:val="nil"/>
          <w:between w:val="nil"/>
        </w:pBdr>
        <w:spacing w:after="180" w:line="420" w:lineRule="auto"/>
        <w:ind w:left="426"/>
        <w:jc w:val="both"/>
        <w:rPr>
          <w:ins w:id="257" w:author="ZHOU XUDONG" w:date="2020-08-18T17:43:00Z"/>
          <w:rFonts w:ascii="Arial" w:eastAsia="Arial" w:hAnsi="Arial" w:cs="Arial"/>
          <w:color w:val="000000"/>
          <w:sz w:val="21"/>
          <w:szCs w:val="21"/>
        </w:rPr>
      </w:pPr>
      <w:del w:id="258" w:author="ZHOU XUDONG" w:date="2020-08-18T17:30:00Z">
        <w:r w:rsidDel="00B824C0">
          <w:rPr>
            <w:rFonts w:ascii="Arial" w:eastAsia="Arial" w:hAnsi="Arial" w:cs="Arial"/>
            <w:color w:val="000000"/>
            <w:sz w:val="21"/>
            <w:szCs w:val="21"/>
          </w:rPr>
          <w:delText xml:space="preserve">(3) </w:delText>
        </w:r>
      </w:del>
      <w:r>
        <w:rPr>
          <w:rFonts w:ascii="Arial" w:eastAsia="Arial" w:hAnsi="Arial" w:cs="Arial"/>
          <w:color w:val="000000"/>
          <w:sz w:val="21"/>
          <w:szCs w:val="21"/>
        </w:rPr>
        <w:t>Go to the map directory (</w:t>
      </w:r>
      <w:r>
        <w:rPr>
          <w:rFonts w:ascii="Cambria" w:eastAsia="Cambria" w:hAnsi="Cambria" w:cs="Cambria"/>
          <w:b/>
          <w:color w:val="000000"/>
          <w:sz w:val="21"/>
          <w:szCs w:val="21"/>
          <w:shd w:val="clear" w:color="auto" w:fill="D9D9D9"/>
        </w:rPr>
        <w:t>map/glb_15min/</w:t>
      </w:r>
      <w:r>
        <w:rPr>
          <w:rFonts w:ascii="Arial" w:eastAsia="Arial" w:hAnsi="Arial" w:cs="Arial"/>
          <w:color w:val="000000"/>
          <w:sz w:val="21"/>
          <w:szCs w:val="21"/>
        </w:rPr>
        <w:t>). Prepare river topography parameters.</w:t>
      </w:r>
    </w:p>
    <w:p w14:paraId="506D7B8C" w14:textId="77777777" w:rsidR="00954414" w:rsidRDefault="00E82155">
      <w:pPr>
        <w:pBdr>
          <w:top w:val="nil"/>
          <w:left w:val="nil"/>
          <w:bottom w:val="nil"/>
          <w:right w:val="nil"/>
          <w:between w:val="nil"/>
        </w:pBdr>
        <w:spacing w:after="180" w:line="420" w:lineRule="auto"/>
        <w:ind w:firstLine="284"/>
        <w:jc w:val="both"/>
        <w:rPr>
          <w:ins w:id="259" w:author="Xudong Zhou" w:date="2020-06-12T06:13:00Z"/>
          <w:rFonts w:ascii="Arial" w:eastAsia="Arial" w:hAnsi="Arial" w:cs="Arial"/>
          <w:color w:val="000000"/>
          <w:sz w:val="21"/>
          <w:szCs w:val="21"/>
        </w:rPr>
        <w:pPrChange w:id="260" w:author="ZHOU XUDONG" w:date="2020-08-18T17:43:00Z">
          <w:pPr>
            <w:pBdr>
              <w:top w:val="nil"/>
              <w:left w:val="nil"/>
              <w:bottom w:val="nil"/>
              <w:right w:val="nil"/>
              <w:between w:val="nil"/>
            </w:pBdr>
            <w:spacing w:after="180" w:line="420" w:lineRule="auto"/>
            <w:ind w:left="105" w:hanging="105"/>
            <w:jc w:val="both"/>
          </w:pPr>
        </w:pPrChange>
      </w:pPr>
      <w:del w:id="261" w:author="ZHOU XUDONG" w:date="2020-08-18T17:43:00Z">
        <w:r w:rsidDel="002B7374">
          <w:rPr>
            <w:rFonts w:ascii="Arial" w:eastAsia="Arial" w:hAnsi="Arial" w:cs="Arial"/>
            <w:color w:val="000000"/>
            <w:sz w:val="21"/>
            <w:szCs w:val="21"/>
          </w:rPr>
          <w:br/>
        </w:r>
      </w:del>
      <w:ins w:id="262" w:author="Xudong Zhou" w:date="2020-06-12T06:13:00Z">
        <w:r>
          <w:rPr>
            <w:rFonts w:ascii="Arial" w:eastAsia="Arial" w:hAnsi="Arial" w:cs="Arial"/>
            <w:color w:val="000000"/>
            <w:sz w:val="21"/>
            <w:szCs w:val="21"/>
          </w:rPr>
          <w:t>(notice: If you are doing a regional simulation, you first go to the 2.7 regionalization, finish the procedures there and then go back to this step.)</w:t>
        </w:r>
      </w:ins>
    </w:p>
    <w:p w14:paraId="13298A7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Change w:id="263" w:author="ZHOU XUDONG" w:date="2020-08-18T17:31:00Z">
          <w:pPr>
            <w:pBdr>
              <w:top w:val="nil"/>
              <w:left w:val="nil"/>
              <w:bottom w:val="nil"/>
              <w:right w:val="nil"/>
              <w:between w:val="nil"/>
            </w:pBdr>
            <w:spacing w:after="180" w:line="420" w:lineRule="auto"/>
            <w:ind w:left="105" w:hanging="105"/>
            <w:jc w:val="both"/>
          </w:pPr>
        </w:pPrChange>
      </w:pPr>
      <w:r>
        <w:rPr>
          <w:rFonts w:ascii="Arial" w:eastAsia="Arial" w:hAnsi="Arial" w:cs="Arial"/>
          <w:color w:val="000000"/>
          <w:sz w:val="21"/>
          <w:szCs w:val="21"/>
        </w:rPr>
        <w:t xml:space="preserve">- Copy the code and script to prepare river parameters by: </w:t>
      </w:r>
      <w:r>
        <w:rPr>
          <w:rFonts w:ascii="Cambria" w:eastAsia="Cambria" w:hAnsi="Cambria" w:cs="Cambria"/>
          <w:b/>
          <w:color w:val="000000"/>
          <w:sz w:val="21"/>
          <w:szCs w:val="21"/>
          <w:shd w:val="clear" w:color="auto" w:fill="D9D9D9"/>
        </w:rPr>
        <w:t>% cp -r ../src/src_param</w:t>
      </w:r>
      <w:r>
        <w:rPr>
          <w:rFonts w:ascii="Arial" w:eastAsia="Arial" w:hAnsi="Arial" w:cs="Arial"/>
          <w:color w:val="000000"/>
          <w:sz w:val="21"/>
          <w:szCs w:val="21"/>
          <w:shd w:val="clear" w:color="auto" w:fill="D9D9D9"/>
        </w:rPr>
        <w:t xml:space="preserve"> </w:t>
      </w:r>
      <w:r>
        <w:rPr>
          <w:rFonts w:ascii="Arial" w:eastAsia="Arial" w:hAnsi="Arial" w:cs="Arial"/>
          <w:color w:val="000000"/>
          <w:sz w:val="21"/>
          <w:szCs w:val="21"/>
        </w:rPr>
        <w:t xml:space="preserve"> or  </w:t>
      </w:r>
      <w:r>
        <w:rPr>
          <w:rFonts w:ascii="Cambria" w:eastAsia="Cambria" w:hAnsi="Cambria" w:cs="Cambria"/>
          <w:b/>
          <w:color w:val="000000"/>
          <w:sz w:val="21"/>
          <w:szCs w:val="21"/>
          <w:shd w:val="clear" w:color="auto" w:fill="D9D9D9"/>
        </w:rPr>
        <w:t>% cp -r $(CaMa-Flood)/map/src/src_param .</w:t>
      </w:r>
      <w:r>
        <w:rPr>
          <w:rFonts w:ascii="Arial" w:eastAsia="Arial" w:hAnsi="Arial" w:cs="Arial"/>
          <w:color w:val="000000"/>
          <w:sz w:val="21"/>
          <w:szCs w:val="21"/>
        </w:rPr>
        <w:t xml:space="preserve"> Then, enter the </w:t>
      </w:r>
      <w:r>
        <w:rPr>
          <w:rFonts w:ascii="Times" w:eastAsia="Times" w:hAnsi="Times" w:cs="Times"/>
          <w:b/>
          <w:color w:val="000000"/>
          <w:sz w:val="21"/>
          <w:szCs w:val="21"/>
        </w:rPr>
        <w:t>src_param</w:t>
      </w:r>
      <w:r>
        <w:rPr>
          <w:rFonts w:ascii="Arial" w:eastAsia="Arial" w:hAnsi="Arial" w:cs="Arial"/>
          <w:color w:val="000000"/>
          <w:sz w:val="21"/>
          <w:szCs w:val="21"/>
        </w:rPr>
        <w:t xml:space="preserve"> folder and execute the script (Edit the shell script for your simulation setting if needed):</w:t>
      </w:r>
    </w:p>
    <w:p w14:paraId="3BB0F00F" w14:textId="77777777" w:rsidR="00954414" w:rsidRDefault="00E82155">
      <w:pPr>
        <w:pBdr>
          <w:top w:val="nil"/>
          <w:left w:val="nil"/>
          <w:bottom w:val="nil"/>
          <w:right w:val="nil"/>
          <w:between w:val="nil"/>
        </w:pBdr>
        <w:spacing w:after="180" w:line="420" w:lineRule="auto"/>
        <w:ind w:firstLine="284"/>
        <w:jc w:val="both"/>
        <w:rPr>
          <w:rFonts w:ascii="Cambria" w:eastAsia="Cambria" w:hAnsi="Cambria" w:cs="Cambria"/>
          <w:b/>
          <w:color w:val="000000"/>
          <w:sz w:val="21"/>
          <w:szCs w:val="21"/>
          <w:u w:val="single"/>
          <w:shd w:val="clear" w:color="auto" w:fill="D9D9D9"/>
        </w:rPr>
      </w:pPr>
      <w:r>
        <w:rPr>
          <w:rFonts w:ascii="Cambria" w:eastAsia="Cambria" w:hAnsi="Cambria" w:cs="Cambria"/>
          <w:b/>
          <w:color w:val="000000"/>
          <w:sz w:val="21"/>
          <w:szCs w:val="21"/>
          <w:u w:val="single"/>
          <w:shd w:val="clear" w:color="auto" w:fill="D9D9D9"/>
        </w:rPr>
        <w:t>% ./s01-channel_params.sh</w:t>
      </w:r>
    </w:p>
    <w:p w14:paraId="0DF65594"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lastRenderedPageBreak/>
        <w:t xml:space="preserve">The script folder contains the codes [1] to calculate “annual </w:t>
      </w:r>
      <w:del w:id="264" w:author="ZHOU XUDONG" w:date="2020-08-18T17:23:00Z">
        <w:r w:rsidDel="008130DB">
          <w:rPr>
            <w:rFonts w:ascii="Arial" w:eastAsia="Arial" w:hAnsi="Arial" w:cs="Arial"/>
            <w:color w:val="000000"/>
            <w:sz w:val="21"/>
            <w:szCs w:val="21"/>
          </w:rPr>
          <w:delText>average</w:delText>
        </w:r>
        <w:r w:rsidDel="008130DB">
          <w:delText xml:space="preserve">     </w:delText>
        </w:r>
        <w:r w:rsidDel="008130DB">
          <w:rPr>
            <w:rFonts w:ascii="Arial" w:eastAsia="Arial" w:hAnsi="Arial" w:cs="Arial"/>
            <w:color w:val="000000"/>
            <w:sz w:val="21"/>
            <w:szCs w:val="21"/>
          </w:rPr>
          <w:delText xml:space="preserve"> </w:delText>
        </w:r>
      </w:del>
      <w:ins w:id="265" w:author="ZHOU XUDONG" w:date="2020-08-18T17:23:00Z">
        <w:r w:rsidR="008130DB">
          <w:rPr>
            <w:rFonts w:ascii="Arial" w:eastAsia="Arial" w:hAnsi="Arial" w:cs="Arial"/>
            <w:color w:val="000000"/>
            <w:sz w:val="21"/>
            <w:szCs w:val="21"/>
          </w:rPr>
          <w:t>average</w:t>
        </w:r>
        <w:r w:rsidR="008130DB">
          <w:t xml:space="preserve"> </w:t>
        </w:r>
      </w:ins>
      <w:r>
        <w:rPr>
          <w:rFonts w:ascii="Arial" w:eastAsia="Arial" w:hAnsi="Arial" w:cs="Arial"/>
          <w:color w:val="000000"/>
          <w:sz w:val="21"/>
          <w:szCs w:val="21"/>
        </w:rPr>
        <w:t>discharge” (calc_outclm.F90); [2] to calculate river channel width and channel depth assuming hydro-geometry power-low equations (calc_rivwth.F90); [3] to combine the satellite-based river width parameter width that from the power low equation (set_gwdlr.F90); [4] to set the bifurcation channel parameters (set_bifparam.F90).</w:t>
      </w:r>
    </w:p>
    <w:p w14:paraId="3E3DD858"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Note that all the dataset in the CaMa-Flood archive is prepared in “little endian” byte order. If the default byte order of your computer environment is “big endian”, you have to convert the endian of the sample dataset. (Endian conversion subroutines are prepared in CaMa-Flood source code, but this is for expert use).</w:t>
      </w:r>
      <w:r>
        <w:t xml:space="preserve">     </w:t>
      </w:r>
    </w:p>
    <w:p w14:paraId="65A1900B" w14:textId="77777777" w:rsidR="00954414" w:rsidRDefault="00E82155">
      <w:pPr>
        <w:pStyle w:val="a8"/>
        <w:numPr>
          <w:ilvl w:val="0"/>
          <w:numId w:val="2"/>
        </w:numPr>
        <w:pBdr>
          <w:top w:val="nil"/>
          <w:left w:val="nil"/>
          <w:bottom w:val="nil"/>
          <w:right w:val="nil"/>
          <w:between w:val="nil"/>
        </w:pBdr>
        <w:spacing w:after="180" w:line="420" w:lineRule="auto"/>
        <w:ind w:left="426"/>
        <w:jc w:val="both"/>
        <w:rPr>
          <w:rFonts w:ascii="Arial" w:eastAsia="Arial" w:hAnsi="Arial" w:cs="Arial"/>
          <w:color w:val="000000"/>
          <w:sz w:val="21"/>
          <w:szCs w:val="21"/>
        </w:rPr>
        <w:pPrChange w:id="266" w:author="ZHOU XUDONG" w:date="2020-08-18T17:30:00Z">
          <w:pPr>
            <w:pBdr>
              <w:top w:val="nil"/>
              <w:left w:val="nil"/>
              <w:bottom w:val="nil"/>
              <w:right w:val="nil"/>
              <w:between w:val="nil"/>
            </w:pBdr>
            <w:spacing w:after="180" w:line="420" w:lineRule="auto"/>
            <w:jc w:val="both"/>
          </w:pPr>
        </w:pPrChange>
      </w:pPr>
      <w:del w:id="267" w:author="ZHOU XUDONG" w:date="2020-08-18T17:30:00Z">
        <w:r w:rsidDel="00B824C0">
          <w:rPr>
            <w:rFonts w:ascii="Arial" w:eastAsia="Arial" w:hAnsi="Arial" w:cs="Arial"/>
            <w:color w:val="000000"/>
            <w:sz w:val="21"/>
            <w:szCs w:val="21"/>
          </w:rPr>
          <w:delText xml:space="preserve">(4) </w:delText>
        </w:r>
      </w:del>
      <w:r>
        <w:rPr>
          <w:rFonts w:ascii="Arial" w:eastAsia="Arial" w:hAnsi="Arial" w:cs="Arial"/>
          <w:color w:val="000000"/>
          <w:sz w:val="21"/>
          <w:szCs w:val="21"/>
        </w:rPr>
        <w:t>Go to the shell script directory (</w:t>
      </w:r>
      <w:r>
        <w:rPr>
          <w:rFonts w:ascii="Cambria" w:eastAsia="Cambria" w:hAnsi="Cambria" w:cs="Cambria"/>
          <w:b/>
          <w:color w:val="000000"/>
          <w:sz w:val="21"/>
          <w:szCs w:val="21"/>
          <w:shd w:val="clear" w:color="auto" w:fill="D9D9D9"/>
        </w:rPr>
        <w:t>gosh/</w:t>
      </w:r>
      <w:r>
        <w:rPr>
          <w:rFonts w:ascii="Arial" w:eastAsia="Arial" w:hAnsi="Arial" w:cs="Arial"/>
          <w:color w:val="000000"/>
          <w:sz w:val="21"/>
          <w:szCs w:val="21"/>
        </w:rPr>
        <w:t xml:space="preserve">). Edit the executable </w:t>
      </w:r>
      <w:del w:id="268" w:author="ZHOU XUDONG" w:date="2020-08-18T17:45:00Z">
        <w:r w:rsidDel="002B7374">
          <w:rPr>
            <w:rFonts w:ascii="Arial" w:eastAsia="Arial" w:hAnsi="Arial" w:cs="Arial"/>
            <w:color w:val="000000"/>
            <w:sz w:val="21"/>
            <w:szCs w:val="21"/>
          </w:rPr>
          <w:delText xml:space="preserve">script </w:delText>
        </w:r>
        <w:r w:rsidDel="002B7374">
          <w:delText xml:space="preserve">     </w:delText>
        </w:r>
      </w:del>
      <w:ins w:id="269" w:author="ZHOU XUDONG" w:date="2020-08-18T17:45:00Z">
        <w:r w:rsidR="002B7374">
          <w:rPr>
            <w:rFonts w:ascii="Arial" w:eastAsia="Arial" w:hAnsi="Arial" w:cs="Arial"/>
            <w:color w:val="000000"/>
            <w:sz w:val="21"/>
            <w:szCs w:val="21"/>
          </w:rPr>
          <w:t>script</w:t>
        </w:r>
        <w:r w:rsidR="002B7374">
          <w:t xml:space="preserve"> </w:t>
        </w:r>
      </w:ins>
      <w:r>
        <w:rPr>
          <w:rFonts w:ascii="Cambria" w:eastAsia="Cambria" w:hAnsi="Cambria" w:cs="Cambria"/>
          <w:b/>
          <w:color w:val="000000"/>
          <w:sz w:val="21"/>
          <w:szCs w:val="21"/>
          <w:shd w:val="clear" w:color="auto" w:fill="D9D9D9"/>
        </w:rPr>
        <w:t>test1-glb_15min.sh</w:t>
      </w:r>
      <w:r>
        <w:rPr>
          <w:rFonts w:ascii="Arial" w:eastAsia="Arial" w:hAnsi="Arial" w:cs="Arial"/>
          <w:color w:val="000000"/>
          <w:sz w:val="21"/>
          <w:szCs w:val="21"/>
        </w:rPr>
        <w:t xml:space="preserve"> </w:t>
      </w:r>
      <w:ins w:id="270" w:author="ZHOU XUDONG" w:date="2020-08-18T20:47:00Z">
        <w:r w:rsidR="004C1B64">
          <w:rPr>
            <w:rFonts w:ascii="Arial" w:eastAsia="Arial" w:hAnsi="Arial" w:cs="Arial"/>
            <w:color w:val="000000"/>
            <w:sz w:val="21"/>
            <w:szCs w:val="21"/>
          </w:rPr>
          <w:t>(</w:t>
        </w:r>
      </w:ins>
      <w:ins w:id="271" w:author="ZHOU XUDONG" w:date="2020-08-18T20:48:00Z">
        <w:r w:rsidR="003D75D1">
          <w:rPr>
            <w:rFonts w:ascii="Arial" w:eastAsia="Arial" w:hAnsi="Arial" w:cs="Arial"/>
            <w:color w:val="000000"/>
            <w:sz w:val="21"/>
            <w:szCs w:val="21"/>
          </w:rPr>
          <w:t>hereafter:</w:t>
        </w:r>
      </w:ins>
      <w:ins w:id="272" w:author="ZHOU XUDONG" w:date="2020-08-18T20:47:00Z">
        <w:r w:rsidR="004C1B64">
          <w:rPr>
            <w:rFonts w:ascii="Arial" w:eastAsia="Arial" w:hAnsi="Arial" w:cs="Arial"/>
            <w:color w:val="000000"/>
            <w:sz w:val="21"/>
            <w:szCs w:val="21"/>
          </w:rPr>
          <w:t xml:space="preserve"> </w:t>
        </w:r>
        <w:r w:rsidR="004C1B64" w:rsidRPr="003D75D1">
          <w:rPr>
            <w:rFonts w:ascii="Arial" w:eastAsia="Arial" w:hAnsi="Arial" w:cs="Arial"/>
            <w:b/>
            <w:bCs/>
            <w:color w:val="000000"/>
            <w:sz w:val="21"/>
            <w:szCs w:val="21"/>
            <w:rPrChange w:id="273" w:author="ZHOU XUDONG" w:date="2020-08-18T20:48:00Z">
              <w:rPr>
                <w:rFonts w:ascii="Arial" w:eastAsia="Arial" w:hAnsi="Arial" w:cs="Arial"/>
                <w:color w:val="000000"/>
                <w:sz w:val="21"/>
                <w:szCs w:val="21"/>
              </w:rPr>
            </w:rPrChange>
          </w:rPr>
          <w:t>“go script”</w:t>
        </w:r>
        <w:r w:rsidR="004C1B64">
          <w:rPr>
            <w:rFonts w:ascii="Arial" w:eastAsia="Arial" w:hAnsi="Arial" w:cs="Arial"/>
            <w:color w:val="000000"/>
            <w:sz w:val="21"/>
            <w:szCs w:val="21"/>
          </w:rPr>
          <w:t xml:space="preserve">) </w:t>
        </w:r>
      </w:ins>
      <w:r>
        <w:rPr>
          <w:rFonts w:ascii="Arial" w:eastAsia="Arial" w:hAnsi="Arial" w:cs="Arial"/>
          <w:color w:val="000000"/>
          <w:sz w:val="21"/>
          <w:szCs w:val="21"/>
        </w:rPr>
        <w:t>for your computer environment and experiments settings. You can modify, for example, experiment name, number of OpenMP threads, usage of the adaptive time step scheme, the interpolation with the input matrix, and the list of output files.</w:t>
      </w:r>
    </w:p>
    <w:p w14:paraId="021FDB4E"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CaMa-Flood can be run in parallel. Please specify your requirement for server sources (e.g., the core name, the number of nodes you will use, etc) if you want to run the model in parallel at higher speed. And please use specific location for the CaMa-Flood directory</w:t>
      </w:r>
      <w:ins w:id="274" w:author="ZHOU XUDONG" w:date="2020-08-18T17:46:00Z">
        <w:r w:rsidR="002B7374">
          <w:rPr>
            <w:rFonts w:ascii="Arial" w:eastAsia="Arial" w:hAnsi="Arial" w:cs="Arial"/>
            <w:color w:val="000000"/>
            <w:sz w:val="21"/>
            <w:szCs w:val="21"/>
          </w:rPr>
          <w:t xml:space="preserve"> (</w:t>
        </w:r>
      </w:ins>
      <w:ins w:id="275" w:author="ZHOU XUDONG" w:date="2020-08-18T17:48:00Z">
        <w:r w:rsidR="002B7374">
          <w:rPr>
            <w:rFonts w:ascii="Cambria" w:eastAsia="Cambria" w:hAnsi="Cambria" w:cs="Cambria"/>
            <w:b/>
            <w:color w:val="000000"/>
            <w:sz w:val="21"/>
            <w:szCs w:val="21"/>
            <w:u w:val="single"/>
            <w:shd w:val="clear" w:color="auto" w:fill="D9D9D9"/>
          </w:rPr>
          <w:t>${B</w:t>
        </w:r>
      </w:ins>
      <w:ins w:id="276" w:author="ZHOU XUDONG" w:date="2020-08-18T17:46:00Z">
        <w:r w:rsidR="002B7374" w:rsidRPr="002B7374">
          <w:rPr>
            <w:rFonts w:ascii="Cambria" w:eastAsia="Cambria" w:hAnsi="Cambria" w:cs="Cambria"/>
            <w:b/>
            <w:color w:val="000000"/>
            <w:sz w:val="21"/>
            <w:szCs w:val="21"/>
            <w:u w:val="single"/>
            <w:shd w:val="clear" w:color="auto" w:fill="D9D9D9"/>
            <w:rPrChange w:id="277" w:author="ZHOU XUDONG" w:date="2020-08-18T17:47:00Z">
              <w:rPr>
                <w:rFonts w:ascii="Arial" w:eastAsia="Arial" w:hAnsi="Arial" w:cs="Arial"/>
                <w:color w:val="000000"/>
                <w:sz w:val="21"/>
                <w:szCs w:val="21"/>
              </w:rPr>
            </w:rPrChange>
          </w:rPr>
          <w:t>ASE</w:t>
        </w:r>
      </w:ins>
      <w:ins w:id="278" w:author="ZHOU XUDONG" w:date="2020-08-18T17:48:00Z">
        <w:r w:rsidR="002B7374">
          <w:rPr>
            <w:rFonts w:ascii="Cambria" w:eastAsia="Cambria" w:hAnsi="Cambria" w:cs="Cambria"/>
            <w:b/>
            <w:color w:val="000000"/>
            <w:sz w:val="21"/>
            <w:szCs w:val="21"/>
            <w:u w:val="single"/>
            <w:shd w:val="clear" w:color="auto" w:fill="D9D9D9"/>
          </w:rPr>
          <w:t>}</w:t>
        </w:r>
      </w:ins>
      <w:del w:id="279" w:author="ZHOU XUDONG" w:date="2020-08-18T17:47:00Z">
        <w:r w:rsidDel="002B7374">
          <w:rPr>
            <w:rFonts w:ascii="Arial" w:eastAsia="Arial" w:hAnsi="Arial" w:cs="Arial"/>
            <w:color w:val="000000"/>
            <w:sz w:val="21"/>
            <w:szCs w:val="21"/>
          </w:rPr>
          <w:delText xml:space="preserve"> </w:delText>
        </w:r>
      </w:del>
      <w:ins w:id="280" w:author="ZHOU XUDONG" w:date="2020-08-18T17:47:00Z">
        <w:r w:rsidR="002B7374">
          <w:rPr>
            <w:rFonts w:ascii="Arial" w:eastAsia="Arial" w:hAnsi="Arial" w:cs="Arial"/>
            <w:color w:val="000000"/>
            <w:sz w:val="21"/>
            <w:szCs w:val="21"/>
          </w:rPr>
          <w:t xml:space="preserve">) </w:t>
        </w:r>
      </w:ins>
      <w:r>
        <w:rPr>
          <w:rFonts w:ascii="Arial" w:eastAsia="Arial" w:hAnsi="Arial" w:cs="Arial"/>
          <w:color w:val="000000"/>
          <w:sz w:val="21"/>
          <w:szCs w:val="21"/>
        </w:rPr>
        <w:t>in this case. Otherwise, the relative location is applicable.</w:t>
      </w:r>
    </w:p>
    <w:p w14:paraId="1B2CE2A1" w14:textId="77777777" w:rsidR="00954414" w:rsidRDefault="00E82155">
      <w:pPr>
        <w:pBdr>
          <w:top w:val="nil"/>
          <w:left w:val="nil"/>
          <w:bottom w:val="nil"/>
          <w:right w:val="nil"/>
          <w:between w:val="nil"/>
        </w:pBdr>
        <w:spacing w:after="180" w:line="420" w:lineRule="auto"/>
        <w:ind w:firstLine="284"/>
        <w:jc w:val="both"/>
        <w:rPr>
          <w:del w:id="281" w:author="Xudong Zhou" w:date="2019-11-04T11:52:00Z"/>
          <w:rFonts w:ascii="Arial" w:eastAsia="Arial" w:hAnsi="Arial" w:cs="Arial"/>
          <w:color w:val="000000"/>
          <w:sz w:val="21"/>
          <w:szCs w:val="21"/>
        </w:rPr>
      </w:pPr>
      <w:r>
        <w:rPr>
          <w:rFonts w:ascii="Arial" w:eastAsia="Arial" w:hAnsi="Arial" w:cs="Arial"/>
          <w:color w:val="000000"/>
          <w:sz w:val="21"/>
          <w:szCs w:val="21"/>
        </w:rPr>
        <w:t xml:space="preserve">After editing the executable </w:t>
      </w:r>
      <w:del w:id="282" w:author="ZHOU XUDONG" w:date="2020-08-18T20:47:00Z">
        <w:r w:rsidDel="003D75D1">
          <w:rPr>
            <w:rFonts w:ascii="Arial" w:eastAsia="Arial" w:hAnsi="Arial" w:cs="Arial"/>
            <w:color w:val="000000"/>
            <w:sz w:val="21"/>
            <w:szCs w:val="21"/>
          </w:rPr>
          <w:delText xml:space="preserve">shell </w:delText>
        </w:r>
      </w:del>
      <w:ins w:id="283" w:author="ZHOU XUDONG" w:date="2020-08-18T20:47:00Z">
        <w:r w:rsidR="003D75D1">
          <w:rPr>
            <w:rFonts w:ascii="Arial" w:eastAsia="Arial" w:hAnsi="Arial" w:cs="Arial"/>
            <w:color w:val="000000"/>
            <w:sz w:val="21"/>
            <w:szCs w:val="21"/>
          </w:rPr>
          <w:t xml:space="preserve">go </w:t>
        </w:r>
      </w:ins>
      <w:r>
        <w:rPr>
          <w:rFonts w:ascii="Arial" w:eastAsia="Arial" w:hAnsi="Arial" w:cs="Arial"/>
          <w:color w:val="000000"/>
          <w:sz w:val="21"/>
          <w:szCs w:val="21"/>
        </w:rPr>
        <w:t>script, type the command to run the simulation.</w:t>
      </w:r>
    </w:p>
    <w:p w14:paraId="23FF032C" w14:textId="77777777" w:rsidR="00954414" w:rsidRPr="00954414" w:rsidRDefault="00E82155">
      <w:pPr>
        <w:pBdr>
          <w:top w:val="nil"/>
          <w:left w:val="nil"/>
          <w:bottom w:val="nil"/>
          <w:right w:val="nil"/>
          <w:between w:val="nil"/>
        </w:pBdr>
        <w:spacing w:after="180" w:line="420" w:lineRule="auto"/>
        <w:ind w:firstLine="284"/>
        <w:jc w:val="both"/>
        <w:rPr>
          <w:rFonts w:eastAsia="Century"/>
          <w:rPrChange w:id="284" w:author="Xudong Zhou" w:date="2020-08-18T07:47:00Z">
            <w:rPr>
              <w:rFonts w:ascii="Cambria" w:eastAsia="Cambria" w:hAnsi="Cambria" w:cs="Cambria"/>
              <w:b/>
              <w:color w:val="000000"/>
              <w:sz w:val="21"/>
              <w:szCs w:val="21"/>
              <w:u w:val="single"/>
              <w:shd w:val="clear" w:color="auto" w:fill="D9D9D9"/>
            </w:rPr>
          </w:rPrChange>
        </w:rPr>
      </w:pPr>
      <w:del w:id="285" w:author="Xudong Zhou" w:date="2019-11-04T11:52:00Z">
        <w:r>
          <w:rPr>
            <w:rFonts w:eastAsia="Century"/>
            <w:rPrChange w:id="286" w:author="Xudong Zhou" w:date="2020-08-18T07:47:00Z">
              <w:rPr>
                <w:rFonts w:ascii="Cambria" w:eastAsia="Cambria" w:hAnsi="Cambria" w:cs="Cambria"/>
                <w:b/>
                <w:color w:val="000000"/>
                <w:sz w:val="21"/>
                <w:szCs w:val="21"/>
                <w:u w:val="single"/>
                <w:shd w:val="clear" w:color="auto" w:fill="D9D9D9"/>
              </w:rPr>
            </w:rPrChange>
          </w:rPr>
          <w:delText>% ./</w:delText>
        </w:r>
        <w:r>
          <w:delText xml:space="preserve">     </w:delText>
        </w:r>
        <w:r>
          <w:rPr>
            <w:rFonts w:eastAsia="Century"/>
            <w:rPrChange w:id="287" w:author="Xudong Zhou" w:date="2020-08-18T07:47:00Z">
              <w:rPr>
                <w:rFonts w:ascii="Cambria" w:eastAsia="Cambria" w:hAnsi="Cambria" w:cs="Cambria"/>
                <w:b/>
                <w:color w:val="000000"/>
                <w:sz w:val="21"/>
                <w:szCs w:val="21"/>
                <w:u w:val="single"/>
                <w:shd w:val="clear" w:color="auto" w:fill="D9D9D9"/>
              </w:rPr>
            </w:rPrChange>
          </w:rPr>
          <w:delText>test1-glb_15min.sh</w:delText>
        </w:r>
      </w:del>
    </w:p>
    <w:p w14:paraId="092980CF" w14:textId="77777777" w:rsidR="00954414" w:rsidRDefault="00E82155">
      <w:pPr>
        <w:spacing w:after="180" w:line="420" w:lineRule="auto"/>
        <w:ind w:firstLine="284"/>
        <w:jc w:val="both"/>
        <w:rPr>
          <w:ins w:id="288" w:author="Xudong Zhou" w:date="2019-11-04T11:52:00Z"/>
          <w:rFonts w:ascii="Cambria" w:eastAsia="Cambria" w:hAnsi="Cambria" w:cs="Cambria"/>
          <w:b/>
          <w:color w:val="000000"/>
          <w:sz w:val="21"/>
          <w:szCs w:val="21"/>
          <w:u w:val="single"/>
          <w:shd w:val="clear" w:color="auto" w:fill="D9D9D9"/>
        </w:rPr>
      </w:pPr>
      <w:ins w:id="289" w:author="Xudong Zhou" w:date="2019-11-04T11:52:00Z">
        <w:r>
          <w:rPr>
            <w:rFonts w:ascii="Cambria" w:eastAsia="Cambria" w:hAnsi="Cambria" w:cs="Cambria"/>
            <w:b/>
            <w:color w:val="000000"/>
            <w:sz w:val="21"/>
            <w:szCs w:val="21"/>
            <w:u w:val="single"/>
            <w:shd w:val="clear" w:color="auto" w:fill="D9D9D9"/>
          </w:rPr>
          <w:t>% ./test1-glb_15min.sh</w:t>
        </w:r>
      </w:ins>
    </w:p>
    <w:p w14:paraId="183F462A"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Or submit a job task to the server (for cluster environment)</w:t>
      </w:r>
    </w:p>
    <w:p w14:paraId="4E737F3E" w14:textId="77777777" w:rsidR="00954414" w:rsidRDefault="00E82155">
      <w:pPr>
        <w:pBdr>
          <w:top w:val="nil"/>
          <w:left w:val="nil"/>
          <w:bottom w:val="nil"/>
          <w:right w:val="nil"/>
          <w:between w:val="nil"/>
        </w:pBdr>
        <w:spacing w:after="180" w:line="420" w:lineRule="auto"/>
        <w:ind w:firstLine="284"/>
        <w:jc w:val="both"/>
        <w:rPr>
          <w:rFonts w:ascii="Cambria" w:eastAsia="Cambria" w:hAnsi="Cambria" w:cs="Cambria"/>
          <w:b/>
          <w:color w:val="000000"/>
          <w:sz w:val="21"/>
          <w:szCs w:val="21"/>
          <w:u w:val="single"/>
          <w:shd w:val="clear" w:color="auto" w:fill="D9D9D9"/>
        </w:rPr>
      </w:pPr>
      <w:r>
        <w:rPr>
          <w:rFonts w:ascii="Cambria" w:eastAsia="Cambria" w:hAnsi="Cambria" w:cs="Cambria"/>
          <w:b/>
          <w:color w:val="000000"/>
          <w:sz w:val="21"/>
          <w:szCs w:val="21"/>
          <w:u w:val="single"/>
          <w:shd w:val="clear" w:color="auto" w:fill="D9D9D9"/>
        </w:rPr>
        <w:t>% qsub test1-glb_15min.sh</w:t>
      </w:r>
    </w:p>
    <w:p w14:paraId="3FE53A07" w14:textId="77777777" w:rsidR="00B824C0" w:rsidRPr="00B824C0" w:rsidRDefault="00E82155">
      <w:pPr>
        <w:pStyle w:val="a8"/>
        <w:numPr>
          <w:ilvl w:val="0"/>
          <w:numId w:val="2"/>
        </w:numPr>
        <w:pBdr>
          <w:top w:val="nil"/>
          <w:left w:val="nil"/>
          <w:bottom w:val="nil"/>
          <w:right w:val="nil"/>
          <w:between w:val="nil"/>
        </w:pBdr>
        <w:spacing w:after="180" w:line="420" w:lineRule="auto"/>
        <w:ind w:left="426"/>
        <w:jc w:val="both"/>
        <w:rPr>
          <w:rFonts w:ascii="Arial" w:eastAsia="Arial" w:hAnsi="Arial" w:cs="Arial"/>
          <w:color w:val="000000"/>
          <w:sz w:val="21"/>
          <w:szCs w:val="21"/>
          <w:rPrChange w:id="290" w:author="ZHOU XUDONG" w:date="2020-08-18T17:31:00Z">
            <w:rPr/>
          </w:rPrChange>
        </w:rPr>
        <w:pPrChange w:id="291" w:author="ZHOU XUDONG" w:date="2020-08-18T17:31:00Z">
          <w:pPr>
            <w:pBdr>
              <w:top w:val="nil"/>
              <w:left w:val="nil"/>
              <w:bottom w:val="nil"/>
              <w:right w:val="nil"/>
              <w:between w:val="nil"/>
            </w:pBdr>
            <w:spacing w:after="180" w:line="420" w:lineRule="auto"/>
            <w:jc w:val="both"/>
          </w:pPr>
        </w:pPrChange>
      </w:pPr>
      <w:del w:id="292" w:author="ZHOU XUDONG" w:date="2020-08-18T17:30:00Z">
        <w:r w:rsidDel="00B824C0">
          <w:rPr>
            <w:rFonts w:ascii="Arial" w:eastAsia="Arial" w:hAnsi="Arial" w:cs="Arial"/>
            <w:color w:val="000000"/>
            <w:sz w:val="21"/>
            <w:szCs w:val="21"/>
          </w:rPr>
          <w:delText xml:space="preserve">(5) </w:delText>
        </w:r>
      </w:del>
      <w:r>
        <w:rPr>
          <w:rFonts w:ascii="Arial" w:eastAsia="Arial" w:hAnsi="Arial" w:cs="Arial"/>
          <w:color w:val="000000"/>
          <w:sz w:val="21"/>
          <w:szCs w:val="21"/>
        </w:rPr>
        <w:t xml:space="preserve">The simulation results are outputted to the running directory specified in the script, </w:t>
      </w:r>
      <w:r>
        <w:rPr>
          <w:rFonts w:ascii="Cambria" w:eastAsia="Cambria" w:hAnsi="Cambria" w:cs="Cambria"/>
          <w:b/>
          <w:color w:val="000000"/>
          <w:sz w:val="21"/>
          <w:szCs w:val="21"/>
          <w:shd w:val="clear" w:color="auto" w:fill="D9D9D9"/>
        </w:rPr>
        <w:t>$(CaMa-Flood)/out/</w:t>
      </w:r>
      <w:ins w:id="293" w:author="ZHOU XUDONG" w:date="2020-08-18T17:48:00Z">
        <w:r w:rsidR="002B7374">
          <w:rPr>
            <w:rFonts w:ascii="Cambria" w:eastAsia="Cambria" w:hAnsi="Cambria" w:cs="Cambria"/>
            <w:b/>
            <w:color w:val="000000"/>
            <w:sz w:val="21"/>
            <w:szCs w:val="21"/>
            <w:shd w:val="clear" w:color="auto" w:fill="D9D9D9"/>
          </w:rPr>
          <w:t>${EXP}</w:t>
        </w:r>
      </w:ins>
      <w:del w:id="294" w:author="ZHOU XUDONG" w:date="2020-08-18T17:48:00Z">
        <w:r w:rsidDel="002B7374">
          <w:rPr>
            <w:rFonts w:ascii="Cambria" w:eastAsia="Cambria" w:hAnsi="Cambria" w:cs="Cambria"/>
            <w:b/>
            <w:color w:val="000000"/>
            <w:sz w:val="21"/>
            <w:szCs w:val="21"/>
            <w:shd w:val="clear" w:color="auto" w:fill="D9D9D9"/>
          </w:rPr>
          <w:delText>test1-glb_15min</w:delText>
        </w:r>
      </w:del>
      <w:del w:id="295" w:author="ZHOU XUDONG" w:date="2020-08-18T17:23:00Z">
        <w:r w:rsidDel="008130DB">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 xml:space="preserve"> in the default setting. The progress of the simulation is written to the log file, </w:t>
      </w:r>
      <w:r>
        <w:rPr>
          <w:rFonts w:ascii="Cambria" w:eastAsia="Cambria" w:hAnsi="Cambria" w:cs="Cambria"/>
          <w:b/>
          <w:color w:val="000000"/>
          <w:sz w:val="21"/>
          <w:szCs w:val="21"/>
          <w:shd w:val="clear" w:color="auto" w:fill="D9D9D9"/>
        </w:rPr>
        <w:t>run_YYYY.log</w:t>
      </w:r>
      <w:r>
        <w:rPr>
          <w:rFonts w:ascii="Arial" w:eastAsia="Arial" w:hAnsi="Arial" w:cs="Arial"/>
          <w:color w:val="000000"/>
          <w:sz w:val="21"/>
          <w:szCs w:val="21"/>
        </w:rPr>
        <w:t>. The sample run costs around 60 mins with one single CPU for one year.</w:t>
      </w:r>
    </w:p>
    <w:p w14:paraId="57EFE37A" w14:textId="383E2BA3" w:rsidR="00954414" w:rsidRDefault="00E82155">
      <w:pPr>
        <w:pStyle w:val="a8"/>
        <w:numPr>
          <w:ilvl w:val="0"/>
          <w:numId w:val="2"/>
        </w:numPr>
        <w:pBdr>
          <w:top w:val="nil"/>
          <w:left w:val="nil"/>
          <w:bottom w:val="nil"/>
          <w:right w:val="nil"/>
          <w:between w:val="nil"/>
        </w:pBdr>
        <w:spacing w:after="180" w:line="420" w:lineRule="auto"/>
        <w:ind w:left="426"/>
        <w:jc w:val="both"/>
        <w:rPr>
          <w:rFonts w:ascii="Arial" w:eastAsia="Arial" w:hAnsi="Arial" w:cs="Arial"/>
          <w:color w:val="000000"/>
          <w:sz w:val="21"/>
          <w:szCs w:val="21"/>
        </w:rPr>
        <w:pPrChange w:id="296" w:author="ZHOU XUDONG" w:date="2020-08-18T17:30:00Z">
          <w:pPr>
            <w:pBdr>
              <w:top w:val="nil"/>
              <w:left w:val="nil"/>
              <w:bottom w:val="nil"/>
              <w:right w:val="nil"/>
              <w:between w:val="nil"/>
            </w:pBdr>
            <w:spacing w:after="180" w:line="420" w:lineRule="auto"/>
            <w:jc w:val="both"/>
          </w:pPr>
        </w:pPrChange>
      </w:pPr>
      <w:del w:id="297" w:author="ZHOU XUDONG" w:date="2020-08-18T17:31:00Z">
        <w:r w:rsidDel="00B824C0">
          <w:rPr>
            <w:rFonts w:ascii="Arial" w:eastAsia="Arial" w:hAnsi="Arial" w:cs="Arial"/>
            <w:color w:val="000000"/>
            <w:sz w:val="21"/>
            <w:szCs w:val="21"/>
          </w:rPr>
          <w:lastRenderedPageBreak/>
          <w:delText xml:space="preserve">(6) </w:delText>
        </w:r>
      </w:del>
      <w:r>
        <w:rPr>
          <w:rFonts w:ascii="Arial" w:eastAsia="Arial" w:hAnsi="Arial" w:cs="Arial"/>
          <w:color w:val="000000"/>
          <w:sz w:val="21"/>
          <w:szCs w:val="21"/>
        </w:rPr>
        <w:t xml:space="preserve">The output file is in the “plain binary” format, which consists of the sequence (nx*ny) of 4 byte real data without any header. The data array is from 180W to 180E (1440 grid cells) and from 90N to 90S (720 grid cells). </w:t>
      </w:r>
      <w:ins w:id="298" w:author="ZHOU XUDONG" w:date="2020-08-19T16:46:00Z">
        <w:r w:rsidR="00296975">
          <w:rPr>
            <w:rFonts w:ascii="Arial" w:eastAsia="Arial" w:hAnsi="Arial" w:cs="Arial"/>
            <w:color w:val="000000"/>
            <w:sz w:val="21"/>
            <w:szCs w:val="21"/>
          </w:rPr>
          <w:t>The output can also be written into netCDF (see section 8.6).</w:t>
        </w:r>
      </w:ins>
    </w:p>
    <w:p w14:paraId="28F69D5B" w14:textId="77777777" w:rsidR="00954414" w:rsidDel="00F771E8" w:rsidRDefault="00954414">
      <w:pPr>
        <w:pBdr>
          <w:top w:val="nil"/>
          <w:left w:val="nil"/>
          <w:bottom w:val="nil"/>
          <w:right w:val="nil"/>
          <w:between w:val="nil"/>
        </w:pBdr>
        <w:spacing w:after="180" w:line="420" w:lineRule="auto"/>
        <w:jc w:val="both"/>
        <w:rPr>
          <w:del w:id="299" w:author="ZHOU XUDONG" w:date="2020-08-18T20:35:00Z"/>
          <w:rFonts w:ascii="Arial" w:eastAsia="Arial" w:hAnsi="Arial" w:cs="Arial"/>
          <w:color w:val="000000"/>
          <w:sz w:val="21"/>
          <w:szCs w:val="21"/>
        </w:rPr>
      </w:pPr>
    </w:p>
    <w:p w14:paraId="17FF8454" w14:textId="77777777" w:rsidR="00954414" w:rsidRDefault="00E82155">
      <w:pPr>
        <w:pStyle w:val="2"/>
        <w:pPrChange w:id="300" w:author="ZHOU XUDONG" w:date="2020-08-18T18:20:00Z">
          <w:pPr>
            <w:keepNext/>
            <w:pBdr>
              <w:top w:val="nil"/>
              <w:left w:val="nil"/>
              <w:bottom w:val="nil"/>
              <w:right w:val="nil"/>
              <w:between w:val="nil"/>
            </w:pBdr>
            <w:spacing w:before="240" w:after="100" w:line="360" w:lineRule="auto"/>
          </w:pPr>
        </w:pPrChange>
      </w:pPr>
      <w:bookmarkStart w:id="301" w:name="_Toc50476751"/>
      <w:r>
        <w:t>2.3 Runoff forcing setting</w:t>
      </w:r>
      <w:bookmarkEnd w:id="301"/>
    </w:p>
    <w:p w14:paraId="40843CF1"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CaMa-Flood requires daily runoff forcing in plain binary format or netCDF format.</w:t>
      </w:r>
    </w:p>
    <w:p w14:paraId="2C22CCC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Runoff forcing data </w:t>
      </w:r>
      <w:del w:id="302" w:author="ZHOU XUDONG" w:date="2020-08-18T20:35:00Z">
        <w:r w:rsidDel="00F771E8">
          <w:rPr>
            <w:rFonts w:ascii="Arial" w:eastAsia="Arial" w:hAnsi="Arial" w:cs="Arial"/>
            <w:color w:val="000000"/>
            <w:sz w:val="21"/>
            <w:szCs w:val="21"/>
          </w:rPr>
          <w:delText xml:space="preserve">should </w:delText>
        </w:r>
      </w:del>
      <w:ins w:id="303" w:author="ZHOU XUDONG" w:date="2020-08-18T20:35:00Z">
        <w:r w:rsidR="00F771E8">
          <w:rPr>
            <w:rFonts w:ascii="Arial" w:eastAsia="Arial" w:hAnsi="Arial" w:cs="Arial"/>
            <w:color w:val="000000"/>
            <w:sz w:val="21"/>
            <w:szCs w:val="21"/>
          </w:rPr>
          <w:t xml:space="preserve">can </w:t>
        </w:r>
      </w:ins>
      <w:r>
        <w:rPr>
          <w:rFonts w:ascii="Arial" w:eastAsia="Arial" w:hAnsi="Arial" w:cs="Arial"/>
          <w:color w:val="000000"/>
          <w:sz w:val="21"/>
          <w:szCs w:val="21"/>
        </w:rPr>
        <w:t xml:space="preserve">be prepared in “plain binary format” (or Fortran direct access, GrADS binary, ArcGIS EHdr), and should be named as </w:t>
      </w:r>
      <w:r>
        <w:rPr>
          <w:rFonts w:ascii="Times New Roman" w:eastAsia="Times New Roman" w:hAnsi="Times New Roman" w:cs="Times New Roman"/>
          <w:b/>
          <w:color w:val="000000"/>
          <w:sz w:val="21"/>
          <w:szCs w:val="21"/>
          <w:shd w:val="clear" w:color="auto" w:fill="D9D9D9"/>
        </w:rPr>
        <w:t>$</w:t>
      </w:r>
      <w:ins w:id="304" w:author="ZHOU XUDONG" w:date="2020-08-18T17:51:00Z">
        <w:r w:rsidR="00383290">
          <w:rPr>
            <w:rFonts w:ascii="Times New Roman" w:eastAsia="Times New Roman" w:hAnsi="Times New Roman" w:cs="Times New Roman"/>
            <w:b/>
            <w:color w:val="000000"/>
            <w:sz w:val="21"/>
            <w:szCs w:val="21"/>
            <w:shd w:val="clear" w:color="auto" w:fill="D9D9D9"/>
          </w:rPr>
          <w:t>{</w:t>
        </w:r>
      </w:ins>
      <w:del w:id="305" w:author="ZHOU XUDONG" w:date="2020-08-18T17:51:00Z">
        <w:r w:rsidDel="00383290">
          <w:rPr>
            <w:rFonts w:ascii="Times New Roman" w:eastAsia="Times New Roman" w:hAnsi="Times New Roman" w:cs="Times New Roman"/>
            <w:b/>
            <w:color w:val="000000"/>
            <w:sz w:val="21"/>
            <w:szCs w:val="21"/>
            <w:shd w:val="clear" w:color="auto" w:fill="D9D9D9"/>
          </w:rPr>
          <w:delText>(</w:delText>
        </w:r>
      </w:del>
      <w:r>
        <w:rPr>
          <w:rFonts w:ascii="Times New Roman" w:eastAsia="Times New Roman" w:hAnsi="Times New Roman" w:cs="Times New Roman"/>
          <w:b/>
          <w:color w:val="000000"/>
          <w:sz w:val="21"/>
          <w:szCs w:val="21"/>
          <w:shd w:val="clear" w:color="auto" w:fill="D9D9D9"/>
        </w:rPr>
        <w:t>PREFIX</w:t>
      </w:r>
      <w:ins w:id="306" w:author="ZHOU XUDONG" w:date="2020-08-18T20:50:00Z">
        <w:r w:rsidR="003D75D1">
          <w:rPr>
            <w:rFonts w:ascii="Times New Roman" w:eastAsia="Times New Roman" w:hAnsi="Times New Roman" w:cs="Times New Roman"/>
            <w:b/>
            <w:color w:val="000000"/>
            <w:sz w:val="21"/>
            <w:szCs w:val="21"/>
            <w:shd w:val="clear" w:color="auto" w:fill="D9D9D9"/>
          </w:rPr>
          <w:t>)</w:t>
        </w:r>
      </w:ins>
      <w:del w:id="307" w:author="ZHOU XUDONG" w:date="2020-08-18T17:51:00Z">
        <w:r w:rsidDel="00383290">
          <w:rPr>
            <w:rFonts w:ascii="Times New Roman" w:eastAsia="Times New Roman" w:hAnsi="Times New Roman" w:cs="Times New Roman"/>
            <w:b/>
            <w:color w:val="000000"/>
            <w:sz w:val="21"/>
            <w:szCs w:val="21"/>
            <w:shd w:val="clear" w:color="auto" w:fill="D9D9D9"/>
          </w:rPr>
          <w:delText>)</w:delText>
        </w:r>
      </w:del>
      <w:r>
        <w:rPr>
          <w:rFonts w:ascii="Times New Roman" w:eastAsia="Times New Roman" w:hAnsi="Times New Roman" w:cs="Times New Roman"/>
          <w:b/>
          <w:color w:val="000000"/>
          <w:sz w:val="21"/>
          <w:szCs w:val="21"/>
          <w:shd w:val="clear" w:color="auto" w:fill="D9D9D9"/>
        </w:rPr>
        <w:t>yyyymmdd$</w:t>
      </w:r>
      <w:ins w:id="308" w:author="ZHOU XUDONG" w:date="2020-08-18T17:52:00Z">
        <w:r w:rsidR="00383290">
          <w:rPr>
            <w:rFonts w:ascii="Times New Roman" w:eastAsia="Times New Roman" w:hAnsi="Times New Roman" w:cs="Times New Roman"/>
            <w:b/>
            <w:color w:val="000000"/>
            <w:sz w:val="21"/>
            <w:szCs w:val="21"/>
            <w:shd w:val="clear" w:color="auto" w:fill="D9D9D9"/>
          </w:rPr>
          <w:t>{</w:t>
        </w:r>
      </w:ins>
      <w:del w:id="309" w:author="ZHOU XUDONG" w:date="2020-08-18T17:52:00Z">
        <w:r w:rsidDel="00383290">
          <w:rPr>
            <w:rFonts w:ascii="Times New Roman" w:eastAsia="Times New Roman" w:hAnsi="Times New Roman" w:cs="Times New Roman"/>
            <w:b/>
            <w:color w:val="000000"/>
            <w:sz w:val="21"/>
            <w:szCs w:val="21"/>
            <w:shd w:val="clear" w:color="auto" w:fill="D9D9D9"/>
          </w:rPr>
          <w:delText>(</w:delText>
        </w:r>
      </w:del>
      <w:r>
        <w:rPr>
          <w:rFonts w:ascii="Times New Roman" w:eastAsia="Times New Roman" w:hAnsi="Times New Roman" w:cs="Times New Roman"/>
          <w:b/>
          <w:color w:val="000000"/>
          <w:sz w:val="21"/>
          <w:szCs w:val="21"/>
          <w:shd w:val="clear" w:color="auto" w:fill="D9D9D9"/>
        </w:rPr>
        <w:t>SUFFIX</w:t>
      </w:r>
      <w:del w:id="310" w:author="ZHOU XUDONG" w:date="2020-08-18T17:52:00Z">
        <w:r w:rsidDel="00383290">
          <w:rPr>
            <w:rFonts w:ascii="Times New Roman" w:eastAsia="Times New Roman" w:hAnsi="Times New Roman" w:cs="Times New Roman"/>
            <w:b/>
            <w:color w:val="000000"/>
            <w:sz w:val="21"/>
            <w:szCs w:val="21"/>
            <w:shd w:val="clear" w:color="auto" w:fill="D9D9D9"/>
          </w:rPr>
          <w:delText>)</w:delText>
        </w:r>
      </w:del>
      <w:ins w:id="311" w:author="ZHOU XUDONG" w:date="2020-08-18T17:52:00Z">
        <w:r w:rsidR="00383290">
          <w:rPr>
            <w:rFonts w:ascii="Times New Roman" w:eastAsia="Times New Roman" w:hAnsi="Times New Roman" w:cs="Times New Roman"/>
            <w:b/>
            <w:color w:val="000000"/>
            <w:sz w:val="21"/>
            <w:szCs w:val="21"/>
            <w:shd w:val="clear" w:color="auto" w:fill="D9D9D9"/>
          </w:rPr>
          <w:t>}</w:t>
        </w:r>
      </w:ins>
      <w:r>
        <w:rPr>
          <w:rFonts w:ascii="Arial" w:eastAsia="Arial" w:hAnsi="Arial" w:cs="Arial"/>
          <w:color w:val="000000"/>
          <w:sz w:val="21"/>
          <w:szCs w:val="21"/>
        </w:rPr>
        <w:t xml:space="preserve">. The sample runoff data prepared in </w:t>
      </w:r>
      <w:r>
        <w:rPr>
          <w:rFonts w:ascii="Times New Roman" w:eastAsia="Times New Roman" w:hAnsi="Times New Roman" w:cs="Times New Roman"/>
          <w:b/>
          <w:color w:val="000000"/>
          <w:sz w:val="21"/>
          <w:szCs w:val="21"/>
          <w:shd w:val="clear" w:color="auto" w:fill="D9D9D9"/>
        </w:rPr>
        <w:t>inp/test_1deg</w:t>
      </w:r>
      <w:del w:id="312" w:author="ZHOU XUDONG" w:date="2020-08-18T17:51:00Z">
        <w:r w:rsidDel="00383290">
          <w:delText xml:space="preserve">     </w:delText>
        </w:r>
      </w:del>
      <w:r>
        <w:rPr>
          <w:rFonts w:ascii="Times New Roman" w:eastAsia="Times New Roman" w:hAnsi="Times New Roman" w:cs="Times New Roman"/>
          <w:b/>
          <w:color w:val="000000"/>
          <w:sz w:val="21"/>
          <w:szCs w:val="21"/>
          <w:shd w:val="clear" w:color="auto" w:fill="D9D9D9"/>
        </w:rPr>
        <w:t>/Roff/</w:t>
      </w:r>
      <w:r>
        <w:rPr>
          <w:rFonts w:ascii="Arial" w:eastAsia="Arial" w:hAnsi="Arial" w:cs="Arial"/>
          <w:color w:val="000000"/>
          <w:sz w:val="21"/>
          <w:szCs w:val="21"/>
        </w:rPr>
        <w:t xml:space="preserve"> directory. The runoff file is named Roff____yyyymmdd.one by setting </w:t>
      </w:r>
      <w:r>
        <w:rPr>
          <w:rFonts w:ascii="Times New Roman" w:eastAsia="Times New Roman" w:hAnsi="Times New Roman" w:cs="Times New Roman"/>
          <w:b/>
          <w:color w:val="000000"/>
          <w:sz w:val="21"/>
          <w:szCs w:val="21"/>
          <w:shd w:val="clear" w:color="auto" w:fill="D9D9D9"/>
        </w:rPr>
        <w:t>PREFIX=”Roff____”</w:t>
      </w:r>
      <w:r>
        <w:rPr>
          <w:rFonts w:ascii="Arial" w:eastAsia="Arial" w:hAnsi="Arial" w:cs="Arial"/>
          <w:color w:val="000000"/>
          <w:sz w:val="21"/>
          <w:szCs w:val="21"/>
        </w:rPr>
        <w:t xml:space="preserve"> and </w:t>
      </w:r>
      <w:r>
        <w:rPr>
          <w:rFonts w:ascii="Times New Roman" w:eastAsia="Times New Roman" w:hAnsi="Times New Roman" w:cs="Times New Roman"/>
          <w:b/>
          <w:color w:val="000000"/>
          <w:sz w:val="21"/>
          <w:szCs w:val="21"/>
          <w:shd w:val="clear" w:color="auto" w:fill="D9D9D9"/>
        </w:rPr>
        <w:t>SUFFIX=”.one”</w:t>
      </w:r>
      <w:r>
        <w:rPr>
          <w:rFonts w:ascii="Arial" w:eastAsia="Arial" w:hAnsi="Arial" w:cs="Arial"/>
          <w:color w:val="000000"/>
          <w:sz w:val="21"/>
          <w:szCs w:val="21"/>
        </w:rPr>
        <w:t xml:space="preserve">. Default runoff data is prepared in the unit [mm/day], and converted in CaMa-Flood to [m3/s] by setting the </w:t>
      </w:r>
      <w:r>
        <w:t xml:space="preserve">     </w:t>
      </w:r>
      <w:r>
        <w:rPr>
          <w:rFonts w:ascii="Arial" w:eastAsia="Arial" w:hAnsi="Arial" w:cs="Arial"/>
          <w:color w:val="000000"/>
          <w:sz w:val="21"/>
          <w:szCs w:val="21"/>
        </w:rPr>
        <w:t xml:space="preserve">unit conversion ratio </w:t>
      </w:r>
      <w:r>
        <w:rPr>
          <w:rFonts w:ascii="Times New Roman" w:eastAsia="Times New Roman" w:hAnsi="Times New Roman" w:cs="Times New Roman"/>
          <w:b/>
          <w:color w:val="000000"/>
          <w:sz w:val="21"/>
          <w:szCs w:val="21"/>
          <w:shd w:val="clear" w:color="auto" w:fill="D9D9D9"/>
        </w:rPr>
        <w:t>DROFUNIT=86400000</w:t>
      </w:r>
      <w:r>
        <w:rPr>
          <w:rFonts w:ascii="Arial" w:eastAsia="Arial" w:hAnsi="Arial" w:cs="Arial"/>
          <w:color w:val="000000"/>
          <w:sz w:val="21"/>
          <w:szCs w:val="21"/>
        </w:rPr>
        <w:t xml:space="preserve"> (from [mm/day] to [m/s]). Also, set the input forcing frequency </w:t>
      </w:r>
      <w:r>
        <w:rPr>
          <w:rFonts w:ascii="Times New Roman" w:eastAsia="Times New Roman" w:hAnsi="Times New Roman" w:cs="Times New Roman"/>
          <w:b/>
          <w:color w:val="000000"/>
          <w:sz w:val="21"/>
          <w:szCs w:val="21"/>
          <w:shd w:val="clear" w:color="auto" w:fill="D9D9D9"/>
        </w:rPr>
        <w:t>IFRQ_INP=24</w:t>
      </w:r>
      <w:r>
        <w:rPr>
          <w:rFonts w:ascii="Arial" w:eastAsia="Arial" w:hAnsi="Arial" w:cs="Arial"/>
          <w:color w:val="000000"/>
          <w:sz w:val="21"/>
          <w:szCs w:val="21"/>
        </w:rPr>
        <w:t xml:space="preserve"> (daily). The area for each grid is given from a file (ctmare.bin in unit [m</w:t>
      </w:r>
      <w:r>
        <w:rPr>
          <w:rFonts w:ascii="Arial" w:eastAsia="Arial" w:hAnsi="Arial" w:cs="Arial"/>
          <w:color w:val="000000"/>
          <w:sz w:val="21"/>
          <w:szCs w:val="21"/>
          <w:vertAlign w:val="superscript"/>
        </w:rPr>
        <w:t>2</w:t>
      </w:r>
      <w:r>
        <w:rPr>
          <w:rFonts w:ascii="Arial" w:eastAsia="Arial" w:hAnsi="Arial" w:cs="Arial"/>
          <w:color w:val="000000"/>
          <w:sz w:val="21"/>
          <w:szCs w:val="21"/>
        </w:rPr>
        <w:t xml:space="preserve">]). </w:t>
      </w:r>
      <w:ins w:id="313" w:author="ZHOU XUDONG" w:date="2020-08-18T20:36:00Z">
        <w:r w:rsidR="00F771E8">
          <w:rPr>
            <w:rFonts w:ascii="Arial" w:eastAsia="Arial" w:hAnsi="Arial" w:cs="Arial"/>
            <w:color w:val="000000"/>
            <w:sz w:val="21"/>
            <w:szCs w:val="21"/>
          </w:rPr>
          <w:t xml:space="preserve">If runoff data is prepared in other unit, </w:t>
        </w:r>
      </w:ins>
      <w:ins w:id="314" w:author="ZHOU XUDONG" w:date="2020-08-18T20:37:00Z">
        <w:r w:rsidR="00F771E8">
          <w:rPr>
            <w:rFonts w:ascii="Arial" w:eastAsia="Arial" w:hAnsi="Arial" w:cs="Arial"/>
            <w:color w:val="000000"/>
            <w:sz w:val="21"/>
            <w:szCs w:val="21"/>
          </w:rPr>
          <w:t>the ${DROFUNIT} should be modified accordingly with the converting ratio to m/s.</w:t>
        </w:r>
      </w:ins>
    </w:p>
    <w:p w14:paraId="4E15F4D5"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NetCDF runoff input can be used by setting </w:t>
      </w:r>
      <w:r>
        <w:rPr>
          <w:rFonts w:ascii="Times New Roman" w:eastAsia="Times New Roman" w:hAnsi="Times New Roman" w:cs="Times New Roman"/>
          <w:b/>
          <w:color w:val="000000"/>
          <w:sz w:val="21"/>
          <w:szCs w:val="21"/>
          <w:shd w:val="clear" w:color="auto" w:fill="D9D9D9"/>
        </w:rPr>
        <w:t>LINPCDF=.TRUE.</w:t>
      </w:r>
      <w:r>
        <w:rPr>
          <w:rFonts w:ascii="Arial" w:eastAsia="Arial" w:hAnsi="Arial" w:cs="Arial"/>
          <w:color w:val="000000"/>
          <w:sz w:val="21"/>
          <w:szCs w:val="21"/>
        </w:rPr>
        <w:t xml:space="preserve">, NetCDF runoff directory </w:t>
      </w:r>
      <w:r>
        <w:rPr>
          <w:rFonts w:ascii="Times New Roman" w:eastAsia="Times New Roman" w:hAnsi="Times New Roman" w:cs="Times New Roman"/>
          <w:b/>
          <w:color w:val="000000"/>
          <w:sz w:val="21"/>
          <w:szCs w:val="21"/>
          <w:shd w:val="clear" w:color="auto" w:fill="D9D9D9"/>
        </w:rPr>
        <w:t>CROFDIR</w:t>
      </w:r>
      <w:r>
        <w:rPr>
          <w:rFonts w:ascii="Arial" w:eastAsia="Arial" w:hAnsi="Arial" w:cs="Arial"/>
          <w:color w:val="000000"/>
          <w:sz w:val="21"/>
          <w:szCs w:val="21"/>
        </w:rPr>
        <w:t xml:space="preserve">, NetCDF runoff file </w:t>
      </w:r>
      <w:r>
        <w:rPr>
          <w:rFonts w:ascii="Times New Roman" w:eastAsia="Times New Roman" w:hAnsi="Times New Roman" w:cs="Times New Roman"/>
          <w:b/>
          <w:color w:val="000000"/>
          <w:sz w:val="21"/>
          <w:szCs w:val="21"/>
          <w:shd w:val="clear" w:color="auto" w:fill="D9D9D9"/>
        </w:rPr>
        <w:t>CROFCDF</w:t>
      </w:r>
      <w:r>
        <w:rPr>
          <w:rFonts w:ascii="Arial" w:eastAsia="Arial" w:hAnsi="Arial" w:cs="Arial"/>
          <w:color w:val="000000"/>
          <w:sz w:val="21"/>
          <w:szCs w:val="21"/>
        </w:rPr>
        <w:t xml:space="preserve">, NetCDF runoff variable name </w:t>
      </w:r>
      <w:r>
        <w:rPr>
          <w:rFonts w:ascii="Times New Roman" w:eastAsia="Times New Roman" w:hAnsi="Times New Roman" w:cs="Times New Roman"/>
          <w:b/>
          <w:color w:val="000000"/>
          <w:sz w:val="21"/>
          <w:szCs w:val="21"/>
          <w:shd w:val="clear" w:color="auto" w:fill="D9D9D9"/>
        </w:rPr>
        <w:t>CROFVAR</w:t>
      </w:r>
      <w:r>
        <w:rPr>
          <w:rFonts w:ascii="Arial" w:eastAsia="Arial" w:hAnsi="Arial" w:cs="Arial"/>
          <w:color w:val="000000"/>
          <w:sz w:val="21"/>
          <w:szCs w:val="21"/>
        </w:rPr>
        <w:t xml:space="preserve">, NetCDF data start date </w:t>
      </w:r>
      <w:r>
        <w:rPr>
          <w:rFonts w:ascii="Times New Roman" w:eastAsia="Times New Roman" w:hAnsi="Times New Roman" w:cs="Times New Roman"/>
          <w:b/>
          <w:color w:val="000000"/>
          <w:sz w:val="21"/>
          <w:szCs w:val="21"/>
          <w:shd w:val="clear" w:color="auto" w:fill="D9D9D9"/>
        </w:rPr>
        <w:t>SYEARIN</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SMONIN</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SDAYIN</w:t>
      </w:r>
      <w:r>
        <w:rPr>
          <w:rFonts w:ascii="Arial" w:eastAsia="Arial" w:hAnsi="Arial" w:cs="Arial"/>
          <w:color w:val="000000"/>
          <w:sz w:val="21"/>
          <w:szCs w:val="21"/>
        </w:rPr>
        <w:t xml:space="preserve"> </w:t>
      </w:r>
      <w:del w:id="315" w:author="ZHOU XUDONG" w:date="2020-08-18T17:53:00Z">
        <w:r w:rsidDel="00AA09F2">
          <w:rPr>
            <w:rFonts w:ascii="Arial" w:eastAsia="Arial" w:hAnsi="Arial" w:cs="Arial"/>
            <w:color w:val="000000"/>
            <w:sz w:val="21"/>
            <w:szCs w:val="21"/>
          </w:rPr>
          <w:delText xml:space="preserve">should </w:delText>
        </w:r>
      </w:del>
      <w:ins w:id="316" w:author="ZHOU XUDONG" w:date="2020-08-18T17:53:00Z">
        <w:r w:rsidR="00AA09F2">
          <w:rPr>
            <w:rFonts w:ascii="Arial" w:eastAsia="Arial" w:hAnsi="Arial" w:cs="Arial"/>
            <w:color w:val="000000"/>
            <w:sz w:val="21"/>
            <w:szCs w:val="21"/>
          </w:rPr>
          <w:t xml:space="preserve">need to </w:t>
        </w:r>
      </w:ins>
      <w:r>
        <w:rPr>
          <w:rFonts w:ascii="Arial" w:eastAsia="Arial" w:hAnsi="Arial" w:cs="Arial"/>
          <w:color w:val="000000"/>
          <w:sz w:val="21"/>
          <w:szCs w:val="21"/>
        </w:rPr>
        <w:t>be specified.</w:t>
      </w:r>
      <w:ins w:id="317" w:author="ZHOU XUDONG" w:date="2020-08-18T20:39:00Z">
        <w:r w:rsidR="006D25EE">
          <w:rPr>
            <w:rFonts w:ascii="Arial" w:eastAsia="Arial" w:hAnsi="Arial" w:cs="Arial"/>
            <w:color w:val="000000"/>
            <w:sz w:val="21"/>
            <w:szCs w:val="21"/>
          </w:rPr>
          <w:t xml:space="preserve"> In general, if the netCDF runoff is prepared for one year within one separated fi</w:t>
        </w:r>
      </w:ins>
      <w:ins w:id="318" w:author="ZHOU XUDONG" w:date="2020-08-18T20:40:00Z">
        <w:r w:rsidR="006D25EE">
          <w:rPr>
            <w:rFonts w:ascii="Arial" w:eastAsia="Arial" w:hAnsi="Arial" w:cs="Arial"/>
            <w:color w:val="000000"/>
            <w:sz w:val="21"/>
            <w:szCs w:val="21"/>
          </w:rPr>
          <w:t xml:space="preserve">le, </w:t>
        </w:r>
        <w:r w:rsidR="006D25EE" w:rsidRPr="006D25EE">
          <w:rPr>
            <w:rFonts w:ascii="Arial" w:eastAsia="Arial" w:hAnsi="Arial" w:cs="Arial"/>
            <w:color w:val="000000"/>
            <w:sz w:val="21"/>
            <w:szCs w:val="21"/>
            <w:highlight w:val="lightGray"/>
            <w:rPrChange w:id="319" w:author="ZHOU XUDONG" w:date="2020-08-18T20:40:00Z">
              <w:rPr>
                <w:rFonts w:ascii="Arial" w:eastAsia="Arial" w:hAnsi="Arial" w:cs="Arial"/>
                <w:color w:val="000000"/>
                <w:sz w:val="21"/>
                <w:szCs w:val="21"/>
              </w:rPr>
            </w:rPrChange>
          </w:rPr>
          <w:t>SYEARIN</w:t>
        </w:r>
        <w:r w:rsidR="006D25EE">
          <w:rPr>
            <w:rFonts w:ascii="Arial" w:eastAsia="Arial" w:hAnsi="Arial" w:cs="Arial"/>
            <w:color w:val="000000"/>
            <w:sz w:val="21"/>
            <w:szCs w:val="21"/>
          </w:rPr>
          <w:t xml:space="preserve">, </w:t>
        </w:r>
        <w:r w:rsidR="006D25EE" w:rsidRPr="006D25EE">
          <w:rPr>
            <w:rFonts w:ascii="Arial" w:eastAsia="Arial" w:hAnsi="Arial" w:cs="Arial"/>
            <w:color w:val="000000"/>
            <w:sz w:val="21"/>
            <w:szCs w:val="21"/>
            <w:highlight w:val="lightGray"/>
            <w:rPrChange w:id="320" w:author="ZHOU XUDONG" w:date="2020-08-18T20:40:00Z">
              <w:rPr>
                <w:rFonts w:ascii="Arial" w:eastAsia="Arial" w:hAnsi="Arial" w:cs="Arial"/>
                <w:color w:val="000000"/>
                <w:sz w:val="21"/>
                <w:szCs w:val="21"/>
              </w:rPr>
            </w:rPrChange>
          </w:rPr>
          <w:t>SMONIN</w:t>
        </w:r>
        <w:r w:rsidR="006D25EE">
          <w:rPr>
            <w:rFonts w:ascii="Arial" w:eastAsia="Arial" w:hAnsi="Arial" w:cs="Arial"/>
            <w:color w:val="000000"/>
            <w:sz w:val="21"/>
            <w:szCs w:val="21"/>
          </w:rPr>
          <w:t xml:space="preserve">, </w:t>
        </w:r>
        <w:r w:rsidR="006D25EE" w:rsidRPr="006D25EE">
          <w:rPr>
            <w:rFonts w:ascii="Arial" w:eastAsia="Arial" w:hAnsi="Arial" w:cs="Arial"/>
            <w:color w:val="000000"/>
            <w:sz w:val="21"/>
            <w:szCs w:val="21"/>
            <w:highlight w:val="lightGray"/>
            <w:rPrChange w:id="321" w:author="ZHOU XUDONG" w:date="2020-08-18T20:40:00Z">
              <w:rPr>
                <w:rFonts w:ascii="Arial" w:eastAsia="Arial" w:hAnsi="Arial" w:cs="Arial"/>
                <w:color w:val="000000"/>
                <w:sz w:val="21"/>
                <w:szCs w:val="21"/>
              </w:rPr>
            </w:rPrChange>
          </w:rPr>
          <w:t>SDAYIN</w:t>
        </w:r>
        <w:r w:rsidR="006D25EE">
          <w:rPr>
            <w:rFonts w:ascii="Arial" w:eastAsia="Arial" w:hAnsi="Arial" w:cs="Arial"/>
            <w:color w:val="000000"/>
            <w:sz w:val="21"/>
            <w:szCs w:val="21"/>
          </w:rPr>
          <w:t xml:space="preserve"> are the default settings. </w:t>
        </w:r>
      </w:ins>
    </w:p>
    <w:p w14:paraId="3B5E7EB9"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If prepared runoff forcing is different from the default grid coordinate system (i.e. global domain in Cartesian grid coordinate at 1</w:t>
      </w:r>
      <w:ins w:id="322" w:author="ZHOU XUDONG" w:date="2020-08-18T17:53:00Z">
        <w:r w:rsidR="00AA09F2">
          <w:rPr>
            <w:rFonts w:ascii="Arial" w:eastAsia="Arial" w:hAnsi="Arial" w:cs="Arial"/>
            <w:color w:val="000000"/>
            <w:sz w:val="21"/>
            <w:szCs w:val="21"/>
          </w:rPr>
          <w:t>-</w:t>
        </w:r>
      </w:ins>
      <w:del w:id="323" w:author="ZHOU XUDONG" w:date="2020-08-18T17:53:00Z">
        <w:r w:rsidDel="00AA09F2">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degree spatial resolution), a new input matrix should be generated. Please go to </w:t>
      </w:r>
      <w:r>
        <w:rPr>
          <w:rFonts w:ascii="Times New Roman" w:eastAsia="Times New Roman" w:hAnsi="Times New Roman" w:cs="Times New Roman"/>
          <w:b/>
          <w:color w:val="000000"/>
          <w:sz w:val="21"/>
          <w:szCs w:val="21"/>
          <w:shd w:val="clear" w:color="auto" w:fill="D9D9D9"/>
        </w:rPr>
        <w:t>map/$(your map)/src_param</w:t>
      </w:r>
      <w:r>
        <w:rPr>
          <w:rFonts w:ascii="Arial" w:eastAsia="Arial" w:hAnsi="Arial" w:cs="Arial"/>
          <w:color w:val="000000"/>
          <w:sz w:val="21"/>
          <w:szCs w:val="21"/>
        </w:rPr>
        <w:t xml:space="preserve"> directory, edit </w:t>
      </w:r>
      <w:r>
        <w:rPr>
          <w:rFonts w:ascii="Times New Roman" w:eastAsia="Times New Roman" w:hAnsi="Times New Roman" w:cs="Times New Roman"/>
          <w:b/>
          <w:color w:val="000000"/>
          <w:sz w:val="21"/>
          <w:szCs w:val="21"/>
          <w:shd w:val="clear" w:color="auto" w:fill="D9D9D9"/>
        </w:rPr>
        <w:t>s02-generate_inpmat.sh</w:t>
      </w:r>
      <w:del w:id="324" w:author="ZHOU XUDONG" w:date="2020-08-18T20:41:00Z">
        <w:r w:rsidDel="006D25EE">
          <w:rPr>
            <w:rFonts w:ascii="Arial" w:eastAsia="Arial" w:hAnsi="Arial" w:cs="Arial"/>
            <w:color w:val="000000"/>
            <w:sz w:val="21"/>
            <w:szCs w:val="21"/>
          </w:rPr>
          <w:delText xml:space="preserve"> </w:delText>
        </w:r>
      </w:del>
      <w:ins w:id="325" w:author="ZHOU XUDONG" w:date="2020-08-18T18:01:00Z">
        <w:r w:rsidR="00165F3E">
          <w:rPr>
            <w:rFonts w:ascii="Arial" w:eastAsia="Arial" w:hAnsi="Arial" w:cs="Arial"/>
            <w:color w:val="000000"/>
            <w:sz w:val="21"/>
            <w:szCs w:val="21"/>
          </w:rPr>
          <w:t xml:space="preserve"> </w:t>
        </w:r>
      </w:ins>
      <w:r>
        <w:rPr>
          <w:rFonts w:ascii="Arial" w:eastAsia="Arial" w:hAnsi="Arial" w:cs="Arial"/>
          <w:color w:val="000000"/>
          <w:sz w:val="21"/>
          <w:szCs w:val="21"/>
        </w:rPr>
        <w:t>if the runoff forcing is at linear Cartesian grid coordinate</w:t>
      </w:r>
      <w:ins w:id="326" w:author="ZHOU XUDONG" w:date="2020-08-18T20:41:00Z">
        <w:r w:rsidR="006D25EE">
          <w:rPr>
            <w:rFonts w:ascii="Arial" w:eastAsia="Arial" w:hAnsi="Arial" w:cs="Arial"/>
            <w:color w:val="000000"/>
            <w:sz w:val="21"/>
            <w:szCs w:val="21"/>
          </w:rPr>
          <w:t>, (including domain ranges, spatial resolution, latitudes sequence)</w:t>
        </w:r>
      </w:ins>
      <w:r>
        <w:rPr>
          <w:rFonts w:ascii="Arial" w:eastAsia="Arial" w:hAnsi="Arial" w:cs="Arial"/>
          <w:color w:val="000000"/>
          <w:sz w:val="21"/>
          <w:szCs w:val="21"/>
        </w:rPr>
        <w:t xml:space="preserve">. By executing </w:t>
      </w:r>
      <w:r>
        <w:rPr>
          <w:rFonts w:ascii="Times New Roman" w:eastAsia="Times New Roman" w:hAnsi="Times New Roman" w:cs="Times New Roman"/>
          <w:b/>
          <w:color w:val="000000"/>
          <w:sz w:val="21"/>
          <w:szCs w:val="21"/>
          <w:u w:val="single"/>
          <w:shd w:val="clear" w:color="auto" w:fill="D9D9D9"/>
        </w:rPr>
        <w:t>./s02-generate_inpmat.sh</w:t>
      </w:r>
      <w:r>
        <w:rPr>
          <w:rFonts w:ascii="Arial" w:eastAsia="Arial" w:hAnsi="Arial" w:cs="Arial"/>
          <w:color w:val="000000"/>
          <w:sz w:val="21"/>
          <w:szCs w:val="21"/>
        </w:rPr>
        <w:t>, a new dimension file “</w:t>
      </w:r>
      <w:r>
        <w:rPr>
          <w:rFonts w:ascii="Times New Roman" w:eastAsia="Times New Roman" w:hAnsi="Times New Roman" w:cs="Times New Roman"/>
          <w:b/>
          <w:color w:val="000000"/>
          <w:sz w:val="21"/>
          <w:szCs w:val="21"/>
          <w:shd w:val="clear" w:color="auto" w:fill="D9D9D9"/>
        </w:rPr>
        <w:t>diminfo.txt</w:t>
      </w:r>
      <w:r>
        <w:rPr>
          <w:rFonts w:ascii="Arial" w:eastAsia="Arial" w:hAnsi="Arial" w:cs="Arial"/>
          <w:color w:val="000000"/>
          <w:sz w:val="21"/>
          <w:szCs w:val="21"/>
        </w:rPr>
        <w:t>’ and a new input matrix “</w:t>
      </w:r>
      <w:r>
        <w:rPr>
          <w:rFonts w:ascii="Times New Roman" w:eastAsia="Times New Roman" w:hAnsi="Times New Roman" w:cs="Times New Roman"/>
          <w:b/>
          <w:color w:val="000000"/>
          <w:sz w:val="21"/>
          <w:szCs w:val="21"/>
          <w:shd w:val="clear" w:color="auto" w:fill="D9D9D9"/>
        </w:rPr>
        <w:t>inpmat.bin</w:t>
      </w:r>
      <w:r>
        <w:rPr>
          <w:rFonts w:ascii="Arial" w:eastAsia="Arial" w:hAnsi="Arial" w:cs="Arial"/>
          <w:color w:val="000000"/>
          <w:sz w:val="21"/>
          <w:szCs w:val="21"/>
        </w:rPr>
        <w:t xml:space="preserve">” are generated. Please specify these files in </w:t>
      </w:r>
      <w:ins w:id="327" w:author="Xudong Zhou" w:date="2019-10-15T07:33:00Z">
        <w:r>
          <w:rPr>
            <w:rFonts w:ascii="Arial" w:eastAsia="Arial" w:hAnsi="Arial" w:cs="Arial"/>
            <w:color w:val="000000"/>
            <w:sz w:val="21"/>
            <w:szCs w:val="21"/>
          </w:rPr>
          <w:t xml:space="preserve">the main </w:t>
        </w:r>
      </w:ins>
      <w:r>
        <w:rPr>
          <w:rFonts w:ascii="Arial" w:eastAsia="Arial" w:hAnsi="Arial" w:cs="Arial"/>
          <w:color w:val="000000"/>
          <w:sz w:val="21"/>
          <w:szCs w:val="21"/>
        </w:rPr>
        <w:t>executable shell scripts</w:t>
      </w:r>
      <w:ins w:id="328" w:author="Xudong Zhou" w:date="2019-10-15T07:33:00Z">
        <w:r>
          <w:rPr>
            <w:rFonts w:ascii="Arial" w:eastAsia="Arial" w:hAnsi="Arial" w:cs="Arial"/>
            <w:color w:val="000000"/>
            <w:sz w:val="21"/>
            <w:szCs w:val="21"/>
          </w:rPr>
          <w:t xml:space="preserve"> </w:t>
        </w:r>
      </w:ins>
      <w:ins w:id="329" w:author="ZHOU XUDONG" w:date="2020-08-18T17:57:00Z">
        <w:r w:rsidR="00165F3E">
          <w:rPr>
            <w:rFonts w:ascii="Arial" w:eastAsia="Arial" w:hAnsi="Arial" w:cs="Arial"/>
            <w:color w:val="000000"/>
            <w:sz w:val="21"/>
            <w:szCs w:val="21"/>
          </w:rPr>
          <w:t>(</w:t>
        </w:r>
      </w:ins>
      <w:ins w:id="330" w:author="ZHOU XUDONG" w:date="2020-08-18T17:58:00Z">
        <w:r w:rsidR="00165F3E">
          <w:rPr>
            <w:rFonts w:ascii="Cambria" w:eastAsia="Cambria" w:hAnsi="Cambria" w:cs="Cambria"/>
            <w:b/>
            <w:color w:val="000000"/>
            <w:sz w:val="21"/>
            <w:szCs w:val="21"/>
            <w:u w:val="single"/>
            <w:shd w:val="clear" w:color="auto" w:fill="D9D9D9"/>
          </w:rPr>
          <w:t>test1-glb_15min.sh</w:t>
        </w:r>
      </w:ins>
      <w:ins w:id="331" w:author="ZHOU XUDONG" w:date="2020-08-18T17:57:00Z">
        <w:r w:rsidR="00165F3E">
          <w:rPr>
            <w:rFonts w:ascii="Arial" w:eastAsia="Arial" w:hAnsi="Arial" w:cs="Arial"/>
            <w:color w:val="000000"/>
            <w:sz w:val="21"/>
            <w:szCs w:val="21"/>
          </w:rPr>
          <w:t xml:space="preserve">) </w:t>
        </w:r>
      </w:ins>
      <w:ins w:id="332" w:author="Xudong Zhou" w:date="2019-10-15T07:33:00Z">
        <w:r w:rsidRPr="006D25EE">
          <w:rPr>
            <w:rFonts w:ascii="Arial" w:eastAsia="Arial" w:hAnsi="Arial" w:cs="Arial"/>
            <w:color w:val="000000"/>
            <w:sz w:val="21"/>
            <w:szCs w:val="21"/>
            <w:highlight w:val="lightGray"/>
            <w:rPrChange w:id="333" w:author="ZHOU XUDONG" w:date="2020-08-18T20:41:00Z">
              <w:rPr>
                <w:rFonts w:ascii="Arial" w:eastAsia="Arial" w:hAnsi="Arial" w:cs="Arial"/>
                <w:color w:val="000000"/>
                <w:sz w:val="21"/>
                <w:szCs w:val="21"/>
              </w:rPr>
            </w:rPrChange>
          </w:rPr>
          <w:t>(${CDIMINFO}</w:t>
        </w:r>
        <w:r>
          <w:rPr>
            <w:rFonts w:ascii="Arial" w:eastAsia="Arial" w:hAnsi="Arial" w:cs="Arial"/>
            <w:color w:val="000000"/>
            <w:sz w:val="21"/>
            <w:szCs w:val="21"/>
          </w:rPr>
          <w:t xml:space="preserve"> &amp; </w:t>
        </w:r>
        <w:r w:rsidRPr="006D25EE">
          <w:rPr>
            <w:rFonts w:ascii="Arial" w:eastAsia="Arial" w:hAnsi="Arial" w:cs="Arial"/>
            <w:color w:val="000000"/>
            <w:sz w:val="21"/>
            <w:szCs w:val="21"/>
            <w:highlight w:val="lightGray"/>
            <w:rPrChange w:id="334" w:author="ZHOU XUDONG" w:date="2020-08-18T20:41:00Z">
              <w:rPr>
                <w:rFonts w:ascii="Arial" w:eastAsia="Arial" w:hAnsi="Arial" w:cs="Arial"/>
                <w:color w:val="000000"/>
                <w:sz w:val="21"/>
                <w:szCs w:val="21"/>
              </w:rPr>
            </w:rPrChange>
          </w:rPr>
          <w:t>${CINPMAP})</w:t>
        </w:r>
      </w:ins>
      <w:r w:rsidRPr="006D25EE">
        <w:rPr>
          <w:rFonts w:ascii="Arial" w:eastAsia="Arial" w:hAnsi="Arial" w:cs="Arial"/>
          <w:color w:val="000000"/>
          <w:sz w:val="21"/>
          <w:szCs w:val="21"/>
          <w:highlight w:val="lightGray"/>
          <w:rPrChange w:id="335" w:author="ZHOU XUDONG" w:date="2020-08-18T20:41:00Z">
            <w:rPr>
              <w:rFonts w:ascii="Arial" w:eastAsia="Arial" w:hAnsi="Arial" w:cs="Arial"/>
              <w:color w:val="000000"/>
              <w:sz w:val="21"/>
              <w:szCs w:val="21"/>
            </w:rPr>
          </w:rPrChange>
        </w:rPr>
        <w:t>.</w:t>
      </w:r>
      <w:r>
        <w:rPr>
          <w:rFonts w:ascii="Arial" w:eastAsia="Arial" w:hAnsi="Arial" w:cs="Arial"/>
          <w:color w:val="000000"/>
          <w:sz w:val="21"/>
          <w:szCs w:val="21"/>
        </w:rPr>
        <w:t xml:space="preserve"> In </w:t>
      </w:r>
      <w:ins w:id="336" w:author="ZHOU XUDONG" w:date="2020-08-18T17:58:00Z">
        <w:r w:rsidR="00165F3E">
          <w:rPr>
            <w:rFonts w:ascii="Arial" w:eastAsia="Arial" w:hAnsi="Arial" w:cs="Arial"/>
            <w:color w:val="000000"/>
            <w:sz w:val="21"/>
            <w:szCs w:val="21"/>
          </w:rPr>
          <w:t xml:space="preserve">the </w:t>
        </w:r>
      </w:ins>
      <w:r>
        <w:rPr>
          <w:rFonts w:ascii="Arial" w:eastAsia="Arial" w:hAnsi="Arial" w:cs="Arial"/>
          <w:color w:val="000000"/>
          <w:sz w:val="21"/>
          <w:szCs w:val="21"/>
        </w:rPr>
        <w:t xml:space="preserve">default setting, </w:t>
      </w:r>
      <w:r>
        <w:rPr>
          <w:rFonts w:ascii="Times New Roman" w:eastAsia="Times New Roman" w:hAnsi="Times New Roman" w:cs="Times New Roman"/>
          <w:b/>
          <w:color w:val="000000"/>
          <w:sz w:val="21"/>
          <w:szCs w:val="21"/>
          <w:shd w:val="clear" w:color="auto" w:fill="D9D9D9"/>
        </w:rPr>
        <w:t>s02-generate_inpmat.sh</w:t>
      </w:r>
      <w:r>
        <w:rPr>
          <w:rFonts w:ascii="Arial" w:eastAsia="Arial" w:hAnsi="Arial" w:cs="Arial"/>
          <w:color w:val="000000"/>
          <w:sz w:val="21"/>
          <w:szCs w:val="21"/>
        </w:rPr>
        <w:t xml:space="preserve"> generates input matrix for sample 15min netCDF runoff forcing (inp/test_15min_nc).</w:t>
      </w:r>
      <w:ins w:id="337" w:author="ZHOU XUDONG" w:date="2020-08-18T17:58:00Z">
        <w:r w:rsidR="00165F3E">
          <w:rPr>
            <w:rFonts w:ascii="Arial" w:eastAsia="Arial" w:hAnsi="Arial" w:cs="Arial"/>
            <w:color w:val="000000"/>
            <w:sz w:val="21"/>
            <w:szCs w:val="21"/>
          </w:rPr>
          <w:t xml:space="preserve"> </w:t>
        </w:r>
      </w:ins>
    </w:p>
    <w:p w14:paraId="333055E6" w14:textId="77777777" w:rsidR="00954414" w:rsidRDefault="00E82155">
      <w:pPr>
        <w:pBdr>
          <w:top w:val="nil"/>
          <w:left w:val="nil"/>
          <w:bottom w:val="nil"/>
          <w:right w:val="nil"/>
          <w:between w:val="nil"/>
        </w:pBdr>
        <w:spacing w:after="180" w:line="420" w:lineRule="auto"/>
        <w:ind w:firstLine="284"/>
        <w:jc w:val="both"/>
        <w:rPr>
          <w:ins w:id="338" w:author="Xudong Zhou" w:date="2019-10-15T06:45:00Z"/>
          <w:rFonts w:ascii="Arial" w:eastAsia="Arial" w:hAnsi="Arial" w:cs="Arial"/>
          <w:color w:val="000000"/>
          <w:sz w:val="21"/>
          <w:szCs w:val="21"/>
        </w:rPr>
      </w:pPr>
      <w:r>
        <w:rPr>
          <w:rFonts w:ascii="Arial" w:eastAsia="Arial" w:hAnsi="Arial" w:cs="Arial"/>
          <w:color w:val="000000"/>
          <w:sz w:val="21"/>
          <w:szCs w:val="21"/>
        </w:rPr>
        <w:lastRenderedPageBreak/>
        <w:t xml:space="preserve">If runoff forcing is prepared at other grid coordinates (e.g. non-Cartesian grid coordinates), Please edit </w:t>
      </w:r>
      <w:r>
        <w:rPr>
          <w:rFonts w:ascii="Times New Roman" w:eastAsia="Times New Roman" w:hAnsi="Times New Roman" w:cs="Times New Roman"/>
          <w:b/>
          <w:color w:val="000000"/>
          <w:sz w:val="21"/>
          <w:szCs w:val="21"/>
          <w:shd w:val="clear" w:color="auto" w:fill="D9D9D9"/>
        </w:rPr>
        <w:t>generate_inpmat.F</w:t>
      </w:r>
      <w:ins w:id="339" w:author="ZHOU XUDONG" w:date="2020-08-18T20:42:00Z">
        <w:r w:rsidR="006D25EE">
          <w:rPr>
            <w:rFonts w:ascii="Times New Roman" w:eastAsia="Times New Roman" w:hAnsi="Times New Roman" w:cs="Times New Roman"/>
            <w:b/>
            <w:color w:val="000000"/>
            <w:sz w:val="21"/>
            <w:szCs w:val="21"/>
            <w:shd w:val="clear" w:color="auto" w:fill="D9D9D9"/>
          </w:rPr>
          <w:t>90</w:t>
        </w:r>
      </w:ins>
      <w:r>
        <w:rPr>
          <w:rFonts w:ascii="Arial" w:eastAsia="Arial" w:hAnsi="Arial" w:cs="Arial"/>
          <w:color w:val="000000"/>
          <w:sz w:val="21"/>
          <w:szCs w:val="21"/>
        </w:rPr>
        <w:t xml:space="preserve">. There is a part which relates the (lon,lat) of each sub-grid high-resolution pixel to the (ixin, iyin) of input runoff forcing. Please edit these lines according to the grid coordination of your runoff forcing. </w:t>
      </w:r>
    </w:p>
    <w:p w14:paraId="605C3876" w14:textId="77777777" w:rsidR="00954414" w:rsidRDefault="00E82155">
      <w:pPr>
        <w:pBdr>
          <w:top w:val="nil"/>
          <w:left w:val="nil"/>
          <w:bottom w:val="nil"/>
          <w:right w:val="nil"/>
          <w:between w:val="nil"/>
        </w:pBdr>
        <w:spacing w:after="180" w:line="420" w:lineRule="auto"/>
        <w:ind w:firstLine="284"/>
        <w:jc w:val="both"/>
        <w:rPr>
          <w:ins w:id="340" w:author="ZHOU XUDONG" w:date="2020-08-18T17:54:00Z"/>
          <w:rFonts w:ascii="Arial" w:eastAsia="Arial" w:hAnsi="Arial" w:cs="Arial"/>
          <w:color w:val="000000"/>
          <w:sz w:val="21"/>
          <w:szCs w:val="21"/>
        </w:rPr>
      </w:pPr>
      <w:ins w:id="341" w:author="Xudong Zhou" w:date="2019-10-15T06:45:00Z">
        <w:r>
          <w:rPr>
            <w:rFonts w:ascii="Arial" w:eastAsia="Arial" w:hAnsi="Arial" w:cs="Arial"/>
            <w:color w:val="000000"/>
            <w:sz w:val="21"/>
            <w:szCs w:val="21"/>
          </w:rPr>
          <w:t xml:space="preserve">If runoff forcing is not at daily timestep, remember to change the </w:t>
        </w:r>
        <w:r w:rsidRPr="006D25EE">
          <w:rPr>
            <w:rFonts w:ascii="Arial" w:eastAsia="Arial" w:hAnsi="Arial" w:cs="Arial"/>
            <w:color w:val="000000"/>
            <w:sz w:val="21"/>
            <w:szCs w:val="21"/>
            <w:highlight w:val="lightGray"/>
            <w:rPrChange w:id="342" w:author="ZHOU XUDONG" w:date="2020-08-18T20:42:00Z">
              <w:rPr>
                <w:rFonts w:ascii="Arial" w:eastAsia="Arial" w:hAnsi="Arial" w:cs="Arial"/>
                <w:color w:val="000000"/>
                <w:sz w:val="21"/>
                <w:szCs w:val="21"/>
              </w:rPr>
            </w:rPrChange>
          </w:rPr>
          <w:t>${IFRQ_INP}</w:t>
        </w:r>
        <w:r>
          <w:rPr>
            <w:rFonts w:ascii="Arial" w:eastAsia="Arial" w:hAnsi="Arial" w:cs="Arial"/>
            <w:color w:val="000000"/>
            <w:sz w:val="21"/>
            <w:szCs w:val="21"/>
          </w:rPr>
          <w:t xml:space="preserve"> and </w:t>
        </w:r>
        <w:r w:rsidRPr="006D25EE">
          <w:rPr>
            <w:rFonts w:ascii="Arial" w:eastAsia="Arial" w:hAnsi="Arial" w:cs="Arial"/>
            <w:color w:val="000000"/>
            <w:sz w:val="21"/>
            <w:szCs w:val="21"/>
            <w:highlight w:val="lightGray"/>
            <w:rPrChange w:id="343" w:author="ZHOU XUDONG" w:date="2020-08-18T20:42:00Z">
              <w:rPr>
                <w:rFonts w:ascii="Arial" w:eastAsia="Arial" w:hAnsi="Arial" w:cs="Arial"/>
                <w:color w:val="000000"/>
                <w:sz w:val="21"/>
                <w:szCs w:val="21"/>
              </w:rPr>
            </w:rPrChange>
          </w:rPr>
          <w:t>${DT}</w:t>
        </w:r>
        <w:r>
          <w:rPr>
            <w:rFonts w:ascii="Arial" w:eastAsia="Arial" w:hAnsi="Arial" w:cs="Arial"/>
            <w:color w:val="000000"/>
            <w:sz w:val="21"/>
            <w:szCs w:val="21"/>
          </w:rPr>
          <w:t xml:space="preserve"> in </w:t>
        </w:r>
        <w:r w:rsidRPr="006D25EE">
          <w:rPr>
            <w:rFonts w:ascii="Arial" w:eastAsia="Arial" w:hAnsi="Arial" w:cs="Arial"/>
            <w:color w:val="000000"/>
            <w:sz w:val="21"/>
            <w:szCs w:val="21"/>
            <w:highlight w:val="lightGray"/>
            <w:rPrChange w:id="344" w:author="ZHOU XUDONG" w:date="2020-08-18T20:42:00Z">
              <w:rPr>
                <w:rFonts w:ascii="Arial" w:eastAsia="Arial" w:hAnsi="Arial" w:cs="Arial"/>
                <w:color w:val="000000"/>
                <w:sz w:val="21"/>
                <w:szCs w:val="21"/>
              </w:rPr>
            </w:rPrChange>
          </w:rPr>
          <w:t>s01-channel_params.sh</w:t>
        </w:r>
        <w:r>
          <w:rPr>
            <w:rFonts w:ascii="Arial" w:eastAsia="Arial" w:hAnsi="Arial" w:cs="Arial"/>
            <w:color w:val="000000"/>
            <w:sz w:val="21"/>
            <w:szCs w:val="21"/>
          </w:rPr>
          <w:t xml:space="preserve"> to corresponding values. For example, </w:t>
        </w:r>
        <w:r w:rsidRPr="006D25EE">
          <w:rPr>
            <w:rFonts w:ascii="Arial" w:eastAsia="Arial" w:hAnsi="Arial" w:cs="Arial"/>
            <w:color w:val="000000"/>
            <w:sz w:val="21"/>
            <w:szCs w:val="21"/>
            <w:highlight w:val="lightGray"/>
            <w:rPrChange w:id="345" w:author="ZHOU XUDONG" w:date="2020-08-18T20:43:00Z">
              <w:rPr>
                <w:rFonts w:ascii="Arial" w:eastAsia="Arial" w:hAnsi="Arial" w:cs="Arial"/>
                <w:color w:val="000000"/>
                <w:sz w:val="21"/>
                <w:szCs w:val="21"/>
              </w:rPr>
            </w:rPrChange>
          </w:rPr>
          <w:t>IFRQ_INP</w:t>
        </w:r>
        <w:r>
          <w:rPr>
            <w:rFonts w:ascii="Arial" w:eastAsia="Arial" w:hAnsi="Arial" w:cs="Arial"/>
            <w:color w:val="000000"/>
            <w:sz w:val="21"/>
            <w:szCs w:val="21"/>
          </w:rPr>
          <w:t xml:space="preserve">=3, </w:t>
        </w:r>
        <w:r w:rsidRPr="006D25EE">
          <w:rPr>
            <w:rFonts w:ascii="Arial" w:eastAsia="Arial" w:hAnsi="Arial" w:cs="Arial"/>
            <w:color w:val="000000"/>
            <w:sz w:val="21"/>
            <w:szCs w:val="21"/>
            <w:highlight w:val="lightGray"/>
            <w:rPrChange w:id="346" w:author="ZHOU XUDONG" w:date="2020-08-18T20:43:00Z">
              <w:rPr>
                <w:rFonts w:ascii="Arial" w:eastAsia="Arial" w:hAnsi="Arial" w:cs="Arial"/>
                <w:color w:val="000000"/>
                <w:sz w:val="21"/>
                <w:szCs w:val="21"/>
              </w:rPr>
            </w:rPrChange>
          </w:rPr>
          <w:t>DT</w:t>
        </w:r>
        <w:r>
          <w:rPr>
            <w:rFonts w:ascii="Arial" w:eastAsia="Arial" w:hAnsi="Arial" w:cs="Arial"/>
            <w:color w:val="000000"/>
            <w:sz w:val="21"/>
            <w:szCs w:val="21"/>
          </w:rPr>
          <w:t xml:space="preserve"> should be 10800. </w:t>
        </w:r>
      </w:ins>
    </w:p>
    <w:p w14:paraId="4CEEF3E3" w14:textId="77777777" w:rsidR="00F95EA1" w:rsidRPr="00954414" w:rsidDel="00165F3E" w:rsidRDefault="00165F3E">
      <w:pPr>
        <w:pBdr>
          <w:top w:val="nil"/>
          <w:left w:val="nil"/>
          <w:bottom w:val="nil"/>
          <w:right w:val="nil"/>
          <w:between w:val="nil"/>
        </w:pBdr>
        <w:spacing w:after="180" w:line="420" w:lineRule="auto"/>
        <w:ind w:firstLine="284"/>
        <w:jc w:val="both"/>
        <w:rPr>
          <w:del w:id="347" w:author="ZHOU XUDONG" w:date="2020-08-18T18:01:00Z"/>
          <w:rFonts w:ascii="Arial" w:eastAsia="Arial" w:hAnsi="Arial" w:cs="Arial"/>
          <w:sz w:val="21"/>
          <w:szCs w:val="21"/>
          <w:rPrChange w:id="348" w:author="Xudong Zhou" w:date="2019-10-15T06:45:00Z">
            <w:rPr>
              <w:del w:id="349" w:author="ZHOU XUDONG" w:date="2020-08-18T18:01:00Z"/>
              <w:rFonts w:ascii="Arial" w:eastAsia="Arial" w:hAnsi="Arial" w:cs="Arial"/>
              <w:color w:val="000000"/>
              <w:sz w:val="21"/>
              <w:szCs w:val="21"/>
            </w:rPr>
          </w:rPrChange>
        </w:rPr>
      </w:pPr>
      <w:ins w:id="350" w:author="ZHOU XUDONG" w:date="2020-08-18T18:01:00Z">
        <w:r>
          <w:rPr>
            <w:rFonts w:ascii="Arial" w:eastAsia="Arial" w:hAnsi="Arial" w:cs="Arial"/>
            <w:color w:val="000000"/>
            <w:sz w:val="21"/>
            <w:szCs w:val="21"/>
          </w:rPr>
          <w:t xml:space="preserve">If you prepare </w:t>
        </w:r>
      </w:ins>
      <w:ins w:id="351" w:author="ZHOU XUDONG" w:date="2020-08-18T18:02:00Z">
        <w:r>
          <w:rPr>
            <w:rFonts w:ascii="Arial" w:eastAsia="Arial" w:hAnsi="Arial" w:cs="Arial"/>
            <w:color w:val="000000"/>
            <w:sz w:val="21"/>
            <w:szCs w:val="21"/>
          </w:rPr>
          <w:t xml:space="preserve">your own runoff inputs, we suggest you </w:t>
        </w:r>
      </w:ins>
      <w:ins w:id="352" w:author="ZHOU XUDONG" w:date="2020-08-18T18:04:00Z">
        <w:r w:rsidR="00AE325E">
          <w:rPr>
            <w:rFonts w:ascii="Arial" w:eastAsia="Arial" w:hAnsi="Arial" w:cs="Arial"/>
            <w:color w:val="000000"/>
            <w:sz w:val="21"/>
            <w:szCs w:val="21"/>
          </w:rPr>
          <w:t xml:space="preserve">prepare the binary runoff in daily (one file for each day), and netCDF runoff for one year (all days in one year in one </w:t>
        </w:r>
      </w:ins>
      <w:ins w:id="353" w:author="ZHOU XUDONG" w:date="2020-08-18T18:05:00Z">
        <w:r w:rsidR="00AE325E">
          <w:rPr>
            <w:rFonts w:ascii="Arial" w:eastAsia="Arial" w:hAnsi="Arial" w:cs="Arial"/>
            <w:color w:val="000000"/>
            <w:sz w:val="21"/>
            <w:szCs w:val="21"/>
          </w:rPr>
          <w:t>single nc</w:t>
        </w:r>
      </w:ins>
      <w:ins w:id="354" w:author="ZHOU XUDONG" w:date="2020-08-18T20:43:00Z">
        <w:r w:rsidR="003B7EBA">
          <w:rPr>
            <w:rFonts w:ascii="Arial" w:eastAsia="Arial" w:hAnsi="Arial" w:cs="Arial"/>
            <w:color w:val="000000"/>
            <w:sz w:val="21"/>
            <w:szCs w:val="21"/>
          </w:rPr>
          <w:t>tCDF</w:t>
        </w:r>
      </w:ins>
      <w:ins w:id="355" w:author="ZHOU XUDONG" w:date="2020-08-18T18:05:00Z">
        <w:r w:rsidR="00AE325E">
          <w:rPr>
            <w:rFonts w:ascii="Arial" w:eastAsia="Arial" w:hAnsi="Arial" w:cs="Arial"/>
            <w:color w:val="000000"/>
            <w:sz w:val="21"/>
            <w:szCs w:val="21"/>
          </w:rPr>
          <w:t xml:space="preserve"> file). These are default settings in the codes. Otherwise, you need to modify the source code to properly read your </w:t>
        </w:r>
      </w:ins>
      <w:ins w:id="356" w:author="ZHOU XUDONG" w:date="2020-08-18T20:43:00Z">
        <w:r w:rsidR="00B16592">
          <w:rPr>
            <w:rFonts w:ascii="Arial" w:eastAsia="Arial" w:hAnsi="Arial" w:cs="Arial"/>
            <w:color w:val="000000"/>
            <w:sz w:val="21"/>
            <w:szCs w:val="21"/>
          </w:rPr>
          <w:t>own</w:t>
        </w:r>
      </w:ins>
      <w:ins w:id="357" w:author="ZHOU XUDONG" w:date="2020-08-18T18:05:00Z">
        <w:r w:rsidR="00AE325E">
          <w:rPr>
            <w:rFonts w:ascii="Arial" w:eastAsia="Arial" w:hAnsi="Arial" w:cs="Arial"/>
            <w:color w:val="000000"/>
            <w:sz w:val="21"/>
            <w:szCs w:val="21"/>
          </w:rPr>
          <w:t xml:space="preserve"> runoff inputs. </w:t>
        </w:r>
      </w:ins>
      <w:ins w:id="358" w:author="ZHOU XUDONG" w:date="2020-08-18T18:02:00Z">
        <w:r>
          <w:rPr>
            <w:rFonts w:ascii="Arial" w:eastAsia="Arial" w:hAnsi="Arial" w:cs="Arial"/>
            <w:color w:val="000000"/>
            <w:sz w:val="21"/>
            <w:szCs w:val="21"/>
          </w:rPr>
          <w:t xml:space="preserve"> </w:t>
        </w:r>
      </w:ins>
    </w:p>
    <w:p w14:paraId="060F3052"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0FBD8000" w14:textId="77777777" w:rsidR="00954414" w:rsidRDefault="00E82155">
      <w:pPr>
        <w:pStyle w:val="2"/>
        <w:pPrChange w:id="359" w:author="ZHOU XUDONG" w:date="2020-08-18T18:20:00Z">
          <w:pPr>
            <w:keepNext/>
            <w:pBdr>
              <w:top w:val="nil"/>
              <w:left w:val="nil"/>
              <w:bottom w:val="nil"/>
              <w:right w:val="nil"/>
              <w:between w:val="nil"/>
            </w:pBdr>
            <w:spacing w:before="240" w:after="100" w:line="360" w:lineRule="auto"/>
          </w:pPr>
        </w:pPrChange>
      </w:pPr>
      <w:bookmarkStart w:id="360" w:name="_Toc50476752"/>
      <w:r>
        <w:t>2.4 Channel parameter calibration</w:t>
      </w:r>
      <w:bookmarkEnd w:id="360"/>
    </w:p>
    <w:p w14:paraId="73E43B0A"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channel </w:t>
      </w:r>
      <w:r w:rsidRPr="00EB160D">
        <w:rPr>
          <w:rFonts w:ascii="Arial" w:eastAsia="Arial" w:hAnsi="Arial" w:cs="Arial"/>
          <w:color w:val="000000"/>
          <w:sz w:val="21"/>
          <w:szCs w:val="21"/>
        </w:rPr>
        <w:t>parameter (</w:t>
      </w:r>
      <w:r w:rsidRPr="00EB160D">
        <w:rPr>
          <w:rFonts w:ascii="Arial" w:eastAsia="Arial" w:hAnsi="Arial" w:cs="Arial"/>
          <w:color w:val="000000"/>
          <w:sz w:val="21"/>
          <w:szCs w:val="21"/>
          <w:shd w:val="clear" w:color="auto" w:fill="D9D9D9"/>
        </w:rPr>
        <w:t>width: rivwth.bin, depth: rivhgt.bin, roughness: rivman.bin</w:t>
      </w:r>
      <w:r w:rsidRPr="00EB160D">
        <w:rPr>
          <w:rFonts w:ascii="Arial" w:eastAsia="Arial" w:hAnsi="Arial" w:cs="Arial"/>
          <w:color w:val="000000"/>
          <w:sz w:val="21"/>
          <w:szCs w:val="21"/>
        </w:rPr>
        <w:t>)</w:t>
      </w:r>
      <w:r>
        <w:rPr>
          <w:rFonts w:ascii="Arial" w:eastAsia="Arial" w:hAnsi="Arial" w:cs="Arial"/>
          <w:color w:val="000000"/>
          <w:sz w:val="21"/>
          <w:szCs w:val="21"/>
        </w:rPr>
        <w:t xml:space="preserve"> can be modified by script “</w:t>
      </w:r>
      <w:r w:rsidRPr="00AE325E">
        <w:rPr>
          <w:rFonts w:ascii="Times New Roman" w:eastAsia="Times New Roman" w:hAnsi="Times New Roman" w:cs="Times New Roman"/>
          <w:b/>
          <w:color w:val="000000"/>
          <w:sz w:val="21"/>
          <w:szCs w:val="21"/>
          <w:highlight w:val="lightGray"/>
          <w:rPrChange w:id="361" w:author="ZHOU XUDONG" w:date="2020-08-18T18:06:00Z">
            <w:rPr>
              <w:rFonts w:ascii="Times New Roman" w:eastAsia="Times New Roman" w:hAnsi="Times New Roman" w:cs="Times New Roman"/>
              <w:b/>
              <w:color w:val="000000"/>
              <w:sz w:val="21"/>
              <w:szCs w:val="21"/>
            </w:rPr>
          </w:rPrChange>
        </w:rPr>
        <w:t>s01-channel_params.sh</w:t>
      </w:r>
      <w:r>
        <w:rPr>
          <w:rFonts w:ascii="Times New Roman" w:eastAsia="Times New Roman" w:hAnsi="Times New Roman" w:cs="Times New Roman"/>
          <w:b/>
          <w:color w:val="000000"/>
          <w:sz w:val="21"/>
          <w:szCs w:val="21"/>
        </w:rPr>
        <w:t>”</w:t>
      </w:r>
      <w:r>
        <w:rPr>
          <w:rFonts w:ascii="Arial" w:eastAsia="Arial" w:hAnsi="Arial" w:cs="Arial"/>
          <w:color w:val="000000"/>
          <w:sz w:val="21"/>
          <w:szCs w:val="21"/>
        </w:rPr>
        <w:t xml:space="preserve"> and code “</w:t>
      </w:r>
      <w:r w:rsidRPr="00AE325E">
        <w:rPr>
          <w:rFonts w:ascii="Arial" w:eastAsia="Arial" w:hAnsi="Arial" w:cs="Arial"/>
          <w:color w:val="000000"/>
          <w:sz w:val="21"/>
          <w:szCs w:val="21"/>
          <w:highlight w:val="lightGray"/>
          <w:rPrChange w:id="362" w:author="ZHOU XUDONG" w:date="2020-08-18T18:06:00Z">
            <w:rPr>
              <w:rFonts w:ascii="Arial" w:eastAsia="Arial" w:hAnsi="Arial" w:cs="Arial"/>
              <w:color w:val="000000"/>
              <w:sz w:val="21"/>
              <w:szCs w:val="21"/>
            </w:rPr>
          </w:rPrChange>
        </w:rPr>
        <w:t>calc_rivwth.F90 / set_gwdlr.F90</w:t>
      </w:r>
      <w:r>
        <w:rPr>
          <w:rFonts w:ascii="Arial" w:eastAsia="Arial" w:hAnsi="Arial" w:cs="Arial"/>
          <w:color w:val="000000"/>
          <w:sz w:val="21"/>
          <w:szCs w:val="21"/>
        </w:rPr>
        <w:t>”.</w:t>
      </w:r>
    </w:p>
    <w:p w14:paraId="15B9F3EF"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channel width W and depth H are estimated by the equations below:</w:t>
      </w:r>
    </w:p>
    <w:p w14:paraId="19CFD0B3" w14:textId="77777777" w:rsidR="00954414" w:rsidDel="00E34350" w:rsidRDefault="00E82155">
      <w:pPr>
        <w:jc w:val="center"/>
        <w:rPr>
          <w:del w:id="363" w:author="ZHOU XUDONG" w:date="2020-08-18T20:46:00Z"/>
          <w:rFonts w:ascii="Cambria Math" w:eastAsia="Cambria Math" w:hAnsi="Cambria Math" w:cs="Cambria Math"/>
          <w:color w:val="000000"/>
          <w:sz w:val="21"/>
          <w:szCs w:val="21"/>
        </w:rPr>
      </w:pPr>
      <m:oMathPara>
        <m:oMath>
          <m:r>
            <w:del w:id="364" w:author="ZHOU XUDONG" w:date="2020-08-18T20:46:00Z">
              <w:rPr>
                <w:rFonts w:ascii="Cambria Math" w:eastAsia="Cambria Math" w:hAnsi="Cambria Math" w:cs="Cambria Math"/>
                <w:color w:val="000000"/>
                <w:sz w:val="21"/>
                <w:szCs w:val="21"/>
              </w:rPr>
              <m:t>W=max⁡(</m:t>
            </w:del>
          </m:r>
          <m:sSub>
            <m:sSubPr>
              <m:ctrlPr>
                <w:del w:id="365" w:author="ZHOU XUDONG" w:date="2020-08-18T20:46:00Z">
                  <w:rPr>
                    <w:rFonts w:ascii="Cambria Math" w:eastAsia="Cambria Math" w:hAnsi="Cambria Math" w:cs="Cambria Math"/>
                    <w:color w:val="000000"/>
                    <w:sz w:val="21"/>
                    <w:szCs w:val="21"/>
                  </w:rPr>
                </w:del>
              </m:ctrlPr>
            </m:sSubPr>
            <m:e>
              <m:r>
                <w:del w:id="366" w:author="ZHOU XUDONG" w:date="2020-08-18T20:46:00Z">
                  <w:rPr>
                    <w:rFonts w:ascii="Cambria Math" w:eastAsia="Cambria Math" w:hAnsi="Cambria Math" w:cs="Cambria Math"/>
                    <w:color w:val="000000"/>
                    <w:sz w:val="21"/>
                    <w:szCs w:val="21"/>
                  </w:rPr>
                  <m:t>W</m:t>
                </w:del>
              </m:r>
            </m:e>
            <m:sub>
              <m:r>
                <w:del w:id="367" w:author="ZHOU XUDONG" w:date="2020-08-18T20:46:00Z">
                  <w:rPr>
                    <w:rFonts w:ascii="Cambria Math" w:eastAsia="Cambria Math" w:hAnsi="Cambria Math" w:cs="Cambria Math"/>
                    <w:color w:val="000000"/>
                    <w:sz w:val="21"/>
                    <w:szCs w:val="21"/>
                  </w:rPr>
                  <m:t>min</m:t>
                </w:del>
              </m:r>
            </m:sub>
          </m:sSub>
          <m:r>
            <w:del w:id="368" w:author="ZHOU XUDONG" w:date="2020-08-18T20:46:00Z">
              <w:rPr>
                <w:rFonts w:ascii="Cambria Math" w:eastAsia="Cambria Math" w:hAnsi="Cambria Math" w:cs="Cambria Math"/>
                <w:color w:val="000000"/>
                <w:sz w:val="21"/>
                <w:szCs w:val="21"/>
              </w:rPr>
              <m:t>,</m:t>
            </w:del>
          </m:r>
          <m:sSub>
            <m:sSubPr>
              <m:ctrlPr>
                <w:del w:id="369" w:author="ZHOU XUDONG" w:date="2020-08-18T20:46:00Z">
                  <w:rPr>
                    <w:rFonts w:ascii="Cambria Math" w:eastAsia="Cambria Math" w:hAnsi="Cambria Math" w:cs="Cambria Math"/>
                    <w:color w:val="000000"/>
                    <w:sz w:val="21"/>
                    <w:szCs w:val="21"/>
                  </w:rPr>
                </w:del>
              </m:ctrlPr>
            </m:sSubPr>
            <m:e>
              <m:r>
                <w:del w:id="370" w:author="ZHOU XUDONG" w:date="2020-08-18T20:46:00Z">
                  <w:rPr>
                    <w:rFonts w:ascii="Cambria Math" w:eastAsia="Cambria Math" w:hAnsi="Cambria Math" w:cs="Cambria Math"/>
                    <w:color w:val="000000"/>
                    <w:sz w:val="21"/>
                    <w:szCs w:val="21"/>
                  </w:rPr>
                  <m:t>c</m:t>
                </w:del>
              </m:r>
            </m:e>
            <m:sub>
              <m:r>
                <w:del w:id="371" w:author="ZHOU XUDONG" w:date="2020-08-18T20:46:00Z">
                  <w:rPr>
                    <w:rFonts w:ascii="Cambria Math" w:eastAsia="Cambria Math" w:hAnsi="Cambria Math" w:cs="Cambria Math"/>
                    <w:color w:val="000000"/>
                    <w:sz w:val="21"/>
                    <w:szCs w:val="21"/>
                  </w:rPr>
                  <m:t>w</m:t>
                </w:del>
              </m:r>
            </m:sub>
          </m:sSub>
          <m:r>
            <w:del w:id="372" w:author="ZHOU XUDONG" w:date="2020-08-18T20:46:00Z">
              <w:rPr>
                <w:rFonts w:ascii="Cambria Math" w:eastAsia="Cambria Math" w:hAnsi="Cambria Math" w:cs="Cambria Math"/>
                <w:color w:val="000000"/>
                <w:sz w:val="21"/>
                <w:szCs w:val="21"/>
              </w:rPr>
              <m:t>*</m:t>
            </w:del>
          </m:r>
          <m:sSup>
            <m:sSupPr>
              <m:ctrlPr>
                <w:del w:id="373" w:author="ZHOU XUDONG" w:date="2020-08-18T20:46:00Z">
                  <w:rPr>
                    <w:rFonts w:ascii="Cambria Math" w:eastAsia="Cambria Math" w:hAnsi="Cambria Math" w:cs="Cambria Math"/>
                    <w:color w:val="000000"/>
                    <w:sz w:val="21"/>
                    <w:szCs w:val="21"/>
                  </w:rPr>
                </w:del>
              </m:ctrlPr>
            </m:sSupPr>
            <m:e>
              <m:sSub>
                <m:sSubPr>
                  <m:ctrlPr>
                    <w:del w:id="374" w:author="ZHOU XUDONG" w:date="2020-08-18T20:46:00Z">
                      <w:rPr>
                        <w:rFonts w:ascii="Cambria Math" w:eastAsia="Cambria Math" w:hAnsi="Cambria Math" w:cs="Cambria Math"/>
                        <w:color w:val="000000"/>
                        <w:sz w:val="21"/>
                        <w:szCs w:val="21"/>
                      </w:rPr>
                    </w:del>
                  </m:ctrlPr>
                </m:sSubPr>
                <m:e>
                  <m:r>
                    <w:del w:id="375" w:author="ZHOU XUDONG" w:date="2020-08-18T20:46:00Z">
                      <w:rPr>
                        <w:rFonts w:ascii="Cambria Math" w:eastAsia="Cambria Math" w:hAnsi="Cambria Math" w:cs="Cambria Math"/>
                        <w:color w:val="000000"/>
                        <w:sz w:val="21"/>
                        <w:szCs w:val="21"/>
                      </w:rPr>
                      <m:t>Q</m:t>
                    </w:del>
                  </m:r>
                </m:e>
                <m:sub>
                  <m:r>
                    <w:del w:id="376" w:author="ZHOU XUDONG" w:date="2020-08-18T20:46:00Z">
                      <w:rPr>
                        <w:rFonts w:ascii="Cambria Math" w:eastAsia="Cambria Math" w:hAnsi="Cambria Math" w:cs="Cambria Math"/>
                        <w:color w:val="000000"/>
                        <w:sz w:val="21"/>
                        <w:szCs w:val="21"/>
                      </w:rPr>
                      <m:t>ave</m:t>
                    </w:del>
                  </m:r>
                </m:sub>
              </m:sSub>
            </m:e>
            <m:sup>
              <m:sSub>
                <m:sSubPr>
                  <m:ctrlPr>
                    <w:del w:id="377" w:author="ZHOU XUDONG" w:date="2020-08-18T20:46:00Z">
                      <w:rPr>
                        <w:rFonts w:ascii="Cambria Math" w:eastAsia="Cambria Math" w:hAnsi="Cambria Math" w:cs="Cambria Math"/>
                        <w:color w:val="000000"/>
                        <w:sz w:val="21"/>
                        <w:szCs w:val="21"/>
                      </w:rPr>
                    </w:del>
                  </m:ctrlPr>
                </m:sSubPr>
                <m:e>
                  <m:r>
                    <w:del w:id="378" w:author="ZHOU XUDONG" w:date="2020-08-18T20:46:00Z">
                      <w:rPr>
                        <w:rFonts w:ascii="Cambria Math" w:eastAsia="Cambria Math" w:hAnsi="Cambria Math" w:cs="Cambria Math"/>
                        <w:color w:val="000000"/>
                        <w:sz w:val="21"/>
                        <w:szCs w:val="21"/>
                      </w:rPr>
                      <m:t>p</m:t>
                    </w:del>
                  </m:r>
                </m:e>
                <m:sub>
                  <m:r>
                    <w:del w:id="379" w:author="ZHOU XUDONG" w:date="2020-08-18T20:46:00Z">
                      <w:rPr>
                        <w:rFonts w:ascii="Cambria Math" w:eastAsia="Cambria Math" w:hAnsi="Cambria Math" w:cs="Cambria Math"/>
                        <w:color w:val="000000"/>
                        <w:sz w:val="21"/>
                        <w:szCs w:val="21"/>
                      </w:rPr>
                      <m:t>w</m:t>
                    </w:del>
                  </m:r>
                </m:sub>
              </m:sSub>
            </m:sup>
          </m:sSup>
          <m:r>
            <w:del w:id="380" w:author="ZHOU XUDONG" w:date="2020-08-18T20:46:00Z">
              <w:rPr>
                <w:rFonts w:ascii="Cambria Math" w:eastAsia="Cambria Math" w:hAnsi="Cambria Math" w:cs="Cambria Math"/>
                <w:color w:val="000000"/>
                <w:sz w:val="21"/>
                <w:szCs w:val="21"/>
              </w:rPr>
              <m:t xml:space="preserve">+ </m:t>
            </w:del>
          </m:r>
          <m:sSub>
            <m:sSubPr>
              <m:ctrlPr>
                <w:del w:id="381" w:author="ZHOU XUDONG" w:date="2020-08-18T20:46:00Z">
                  <w:rPr>
                    <w:rFonts w:ascii="Cambria Math" w:eastAsia="Cambria Math" w:hAnsi="Cambria Math" w:cs="Cambria Math"/>
                    <w:color w:val="000000"/>
                    <w:sz w:val="21"/>
                    <w:szCs w:val="21"/>
                  </w:rPr>
                </w:del>
              </m:ctrlPr>
            </m:sSubPr>
            <m:e>
              <m:r>
                <w:del w:id="382" w:author="ZHOU XUDONG" w:date="2020-08-18T20:46:00Z">
                  <w:rPr>
                    <w:rFonts w:ascii="Cambria Math" w:eastAsia="Cambria Math" w:hAnsi="Cambria Math" w:cs="Cambria Math"/>
                    <w:color w:val="000000"/>
                    <w:sz w:val="21"/>
                    <w:szCs w:val="21"/>
                  </w:rPr>
                  <m:t>W</m:t>
                </w:del>
              </m:r>
            </m:e>
            <m:sub>
              <m:r>
                <w:del w:id="383" w:author="ZHOU XUDONG" w:date="2020-08-18T20:46:00Z">
                  <w:rPr>
                    <w:rFonts w:ascii="Cambria Math" w:eastAsia="Cambria Math" w:hAnsi="Cambria Math" w:cs="Cambria Math"/>
                    <w:color w:val="000000"/>
                    <w:sz w:val="21"/>
                    <w:szCs w:val="21"/>
                  </w:rPr>
                  <m:t>0</m:t>
                </w:del>
              </m:r>
            </m:sub>
          </m:sSub>
          <m:r>
            <w:del w:id="384" w:author="ZHOU XUDONG" w:date="2020-08-18T20:46:00Z">
              <w:rPr>
                <w:rFonts w:ascii="Cambria Math" w:eastAsia="Cambria Math" w:hAnsi="Cambria Math" w:cs="Cambria Math"/>
                <w:color w:val="000000"/>
                <w:sz w:val="21"/>
                <w:szCs w:val="21"/>
              </w:rPr>
              <m:t>)</m:t>
            </w:del>
          </m:r>
        </m:oMath>
      </m:oMathPara>
    </w:p>
    <w:p w14:paraId="54861155" w14:textId="6BFFC86C" w:rsidR="00E34350" w:rsidRDefault="00E82155" w:rsidP="00E34350">
      <w:pPr>
        <w:pBdr>
          <w:top w:val="nil"/>
          <w:left w:val="nil"/>
          <w:bottom w:val="nil"/>
          <w:right w:val="nil"/>
          <w:between w:val="nil"/>
        </w:pBdr>
        <w:tabs>
          <w:tab w:val="center" w:pos="4253"/>
          <w:tab w:val="right" w:pos="8222"/>
        </w:tabs>
        <w:spacing w:after="180" w:line="420" w:lineRule="auto"/>
        <w:ind w:firstLine="284"/>
        <w:jc w:val="both"/>
        <w:rPr>
          <w:ins w:id="385" w:author="ZHOU XUDONG" w:date="2020-08-18T20:45:00Z"/>
          <w:rFonts w:ascii="Arial" w:eastAsia="Arial" w:hAnsi="Arial" w:cs="Arial"/>
          <w:color w:val="000000"/>
          <w:sz w:val="21"/>
          <w:szCs w:val="21"/>
        </w:rPr>
      </w:pPr>
      <m:oMath>
        <m:r>
          <w:del w:id="386" w:author="ZHOU XUDONG" w:date="2020-08-18T20:46:00Z">
            <w:rPr>
              <w:rFonts w:ascii="Cambria Math" w:eastAsia="Cambria Math" w:hAnsi="Cambria Math" w:cs="Cambria Math"/>
              <w:color w:val="000000"/>
              <w:sz w:val="21"/>
              <w:szCs w:val="21"/>
            </w:rPr>
            <m:t>H=max⁡(</m:t>
          </w:del>
        </m:r>
        <m:sSub>
          <m:sSubPr>
            <m:ctrlPr>
              <w:del w:id="387" w:author="ZHOU XUDONG" w:date="2020-08-18T20:46:00Z">
                <w:rPr>
                  <w:rFonts w:ascii="Cambria Math" w:eastAsia="Cambria Math" w:hAnsi="Cambria Math" w:cs="Cambria Math"/>
                  <w:color w:val="000000"/>
                  <w:sz w:val="21"/>
                  <w:szCs w:val="21"/>
                </w:rPr>
              </w:del>
            </m:ctrlPr>
          </m:sSubPr>
          <m:e>
            <m:r>
              <w:del w:id="388" w:author="ZHOU XUDONG" w:date="2020-08-18T20:46:00Z">
                <w:rPr>
                  <w:rFonts w:ascii="Cambria Math" w:eastAsia="Cambria Math" w:hAnsi="Cambria Math" w:cs="Cambria Math"/>
                  <w:color w:val="000000"/>
                  <w:sz w:val="21"/>
                  <w:szCs w:val="21"/>
                </w:rPr>
                <m:t>H</m:t>
              </w:del>
            </m:r>
          </m:e>
          <m:sub>
            <m:r>
              <w:del w:id="389" w:author="ZHOU XUDONG" w:date="2020-08-18T20:46:00Z">
                <w:rPr>
                  <w:rFonts w:ascii="Cambria Math" w:eastAsia="Cambria Math" w:hAnsi="Cambria Math" w:cs="Cambria Math"/>
                  <w:color w:val="000000"/>
                  <w:sz w:val="21"/>
                  <w:szCs w:val="21"/>
                </w:rPr>
                <m:t>min</m:t>
              </w:del>
            </m:r>
          </m:sub>
        </m:sSub>
        <m:r>
          <w:del w:id="390" w:author="ZHOU XUDONG" w:date="2020-08-18T20:46:00Z">
            <w:rPr>
              <w:rFonts w:ascii="Cambria Math" w:eastAsia="Cambria Math" w:hAnsi="Cambria Math" w:cs="Cambria Math"/>
              <w:color w:val="000000"/>
              <w:sz w:val="21"/>
              <w:szCs w:val="21"/>
            </w:rPr>
            <m:t>,</m:t>
          </w:del>
        </m:r>
        <m:sSub>
          <m:sSubPr>
            <m:ctrlPr>
              <w:del w:id="391" w:author="ZHOU XUDONG" w:date="2020-08-18T20:46:00Z">
                <w:rPr>
                  <w:rFonts w:ascii="Cambria Math" w:eastAsia="Cambria Math" w:hAnsi="Cambria Math" w:cs="Cambria Math"/>
                  <w:color w:val="000000"/>
                  <w:sz w:val="21"/>
                  <w:szCs w:val="21"/>
                </w:rPr>
              </w:del>
            </m:ctrlPr>
          </m:sSubPr>
          <m:e>
            <m:r>
              <w:del w:id="392" w:author="ZHOU XUDONG" w:date="2020-08-18T20:46:00Z">
                <w:rPr>
                  <w:rFonts w:ascii="Cambria Math" w:eastAsia="Cambria Math" w:hAnsi="Cambria Math" w:cs="Cambria Math"/>
                  <w:color w:val="000000"/>
                  <w:sz w:val="21"/>
                  <w:szCs w:val="21"/>
                </w:rPr>
                <m:t>c</m:t>
              </w:del>
            </m:r>
          </m:e>
          <m:sub>
            <m:r>
              <w:del w:id="393" w:author="ZHOU XUDONG" w:date="2020-08-18T20:46:00Z">
                <w:rPr>
                  <w:rFonts w:ascii="Cambria Math" w:eastAsia="Cambria Math" w:hAnsi="Cambria Math" w:cs="Cambria Math"/>
                  <w:color w:val="000000"/>
                  <w:sz w:val="21"/>
                  <w:szCs w:val="21"/>
                </w:rPr>
                <m:t>H</m:t>
              </w:del>
            </m:r>
          </m:sub>
        </m:sSub>
        <m:r>
          <w:del w:id="394" w:author="ZHOU XUDONG" w:date="2020-08-18T20:46:00Z">
            <w:rPr>
              <w:rFonts w:ascii="Cambria Math" w:eastAsia="Cambria Math" w:hAnsi="Cambria Math" w:cs="Cambria Math"/>
              <w:color w:val="000000"/>
              <w:sz w:val="21"/>
              <w:szCs w:val="21"/>
            </w:rPr>
            <m:t>*</m:t>
          </w:del>
        </m:r>
        <m:sSup>
          <m:sSupPr>
            <m:ctrlPr>
              <w:del w:id="395" w:author="ZHOU XUDONG" w:date="2020-08-18T20:46:00Z">
                <w:rPr>
                  <w:rFonts w:ascii="Cambria Math" w:eastAsia="Cambria Math" w:hAnsi="Cambria Math" w:cs="Cambria Math"/>
                  <w:color w:val="000000"/>
                  <w:sz w:val="21"/>
                  <w:szCs w:val="21"/>
                </w:rPr>
              </w:del>
            </m:ctrlPr>
          </m:sSupPr>
          <m:e>
            <m:sSub>
              <m:sSubPr>
                <m:ctrlPr>
                  <w:del w:id="396" w:author="ZHOU XUDONG" w:date="2020-08-18T20:46:00Z">
                    <w:rPr>
                      <w:rFonts w:ascii="Cambria Math" w:eastAsia="Cambria Math" w:hAnsi="Cambria Math" w:cs="Cambria Math"/>
                      <w:color w:val="000000"/>
                      <w:sz w:val="21"/>
                      <w:szCs w:val="21"/>
                    </w:rPr>
                  </w:del>
                </m:ctrlPr>
              </m:sSubPr>
              <m:e>
                <m:r>
                  <w:del w:id="397" w:author="ZHOU XUDONG" w:date="2020-08-18T20:46:00Z">
                    <w:rPr>
                      <w:rFonts w:ascii="Cambria Math" w:eastAsia="Cambria Math" w:hAnsi="Cambria Math" w:cs="Cambria Math"/>
                      <w:color w:val="000000"/>
                      <w:sz w:val="21"/>
                      <w:szCs w:val="21"/>
                    </w:rPr>
                    <m:t>Q</m:t>
                  </w:del>
                </m:r>
              </m:e>
              <m:sub>
                <m:r>
                  <w:del w:id="398" w:author="ZHOU XUDONG" w:date="2020-08-18T20:46:00Z">
                    <w:rPr>
                      <w:rFonts w:ascii="Cambria Math" w:eastAsia="Cambria Math" w:hAnsi="Cambria Math" w:cs="Cambria Math"/>
                      <w:color w:val="000000"/>
                      <w:sz w:val="21"/>
                      <w:szCs w:val="21"/>
                    </w:rPr>
                    <m:t>ave</m:t>
                  </w:del>
                </m:r>
              </m:sub>
            </m:sSub>
          </m:e>
          <m:sup>
            <m:sSub>
              <m:sSubPr>
                <m:ctrlPr>
                  <w:del w:id="399" w:author="ZHOU XUDONG" w:date="2020-08-18T20:46:00Z">
                    <w:rPr>
                      <w:rFonts w:ascii="Cambria Math" w:eastAsia="Cambria Math" w:hAnsi="Cambria Math" w:cs="Cambria Math"/>
                      <w:color w:val="000000"/>
                      <w:sz w:val="21"/>
                      <w:szCs w:val="21"/>
                    </w:rPr>
                  </w:del>
                </m:ctrlPr>
              </m:sSubPr>
              <m:e>
                <m:r>
                  <w:del w:id="400" w:author="ZHOU XUDONG" w:date="2020-08-18T20:46:00Z">
                    <w:rPr>
                      <w:rFonts w:ascii="Cambria Math" w:eastAsia="Cambria Math" w:hAnsi="Cambria Math" w:cs="Cambria Math"/>
                      <w:color w:val="000000"/>
                      <w:sz w:val="21"/>
                      <w:szCs w:val="21"/>
                    </w:rPr>
                    <m:t>p</m:t>
                  </w:del>
                </m:r>
              </m:e>
              <m:sub>
                <m:r>
                  <w:del w:id="401" w:author="ZHOU XUDONG" w:date="2020-08-18T20:46:00Z">
                    <w:rPr>
                      <w:rFonts w:ascii="Cambria Math" w:eastAsia="Cambria Math" w:hAnsi="Cambria Math" w:cs="Cambria Math"/>
                      <w:color w:val="000000"/>
                      <w:sz w:val="21"/>
                      <w:szCs w:val="21"/>
                    </w:rPr>
                    <m:t>H</m:t>
                  </w:del>
                </m:r>
              </m:sub>
            </m:sSub>
          </m:sup>
        </m:sSup>
        <m:r>
          <w:del w:id="402" w:author="ZHOU XUDONG" w:date="2020-08-18T20:46:00Z">
            <w:rPr>
              <w:rFonts w:ascii="Cambria Math" w:eastAsia="Cambria Math" w:hAnsi="Cambria Math" w:cs="Cambria Math"/>
              <w:color w:val="000000"/>
              <w:sz w:val="21"/>
              <w:szCs w:val="21"/>
            </w:rPr>
            <m:t xml:space="preserve">+ </m:t>
          </w:del>
        </m:r>
        <m:sSub>
          <m:sSubPr>
            <m:ctrlPr>
              <w:del w:id="403" w:author="ZHOU XUDONG" w:date="2020-08-18T20:46:00Z">
                <w:rPr>
                  <w:rFonts w:ascii="Cambria Math" w:eastAsia="Cambria Math" w:hAnsi="Cambria Math" w:cs="Cambria Math"/>
                  <w:color w:val="000000"/>
                  <w:sz w:val="21"/>
                  <w:szCs w:val="21"/>
                </w:rPr>
              </w:del>
            </m:ctrlPr>
          </m:sSubPr>
          <m:e>
            <m:r>
              <w:del w:id="404" w:author="ZHOU XUDONG" w:date="2020-08-18T20:46:00Z">
                <w:rPr>
                  <w:rFonts w:ascii="Cambria Math" w:eastAsia="Cambria Math" w:hAnsi="Cambria Math" w:cs="Cambria Math"/>
                  <w:color w:val="000000"/>
                  <w:sz w:val="21"/>
                  <w:szCs w:val="21"/>
                </w:rPr>
                <m:t>H</m:t>
              </w:del>
            </m:r>
          </m:e>
          <m:sub>
            <m:r>
              <w:del w:id="405" w:author="ZHOU XUDONG" w:date="2020-08-18T20:46:00Z">
                <w:rPr>
                  <w:rFonts w:ascii="Cambria Math" w:eastAsia="Cambria Math" w:hAnsi="Cambria Math" w:cs="Cambria Math"/>
                  <w:color w:val="000000"/>
                  <w:sz w:val="21"/>
                  <w:szCs w:val="21"/>
                </w:rPr>
                <m:t>0</m:t>
              </w:del>
            </m:r>
          </m:sub>
        </m:sSub>
        <m:r>
          <w:del w:id="406" w:author="ZHOU XUDONG" w:date="2020-08-18T20:46:00Z">
            <w:rPr>
              <w:rFonts w:ascii="Cambria Math" w:eastAsia="Cambria Math" w:hAnsi="Cambria Math" w:cs="Cambria Math"/>
              <w:color w:val="000000"/>
              <w:sz w:val="21"/>
              <w:szCs w:val="21"/>
            </w:rPr>
            <m:t>)</m:t>
          </w:del>
        </m:r>
      </m:oMath>
      <w:ins w:id="407" w:author="ZHOU XUDONG" w:date="2020-08-18T20:45:00Z">
        <w:r w:rsidR="00E34350">
          <w:rPr>
            <w:rFonts w:ascii="Arial" w:eastAsia="Arial" w:hAnsi="Arial" w:cs="Arial"/>
            <w:color w:val="000000"/>
            <w:sz w:val="21"/>
            <w:szCs w:val="21"/>
          </w:rPr>
          <w:tab/>
        </w:r>
      </w:ins>
      <m:oMath>
        <m:r>
          <w:ins w:id="408" w:author="ZHOU XUDONG" w:date="2020-08-18T20:45:00Z">
            <w:rPr>
              <w:rFonts w:ascii="Cambria Math" w:eastAsia="Cambria Math" w:hAnsi="Cambria Math" w:cs="Cambria Math"/>
              <w:color w:val="000000"/>
              <w:sz w:val="21"/>
              <w:szCs w:val="21"/>
            </w:rPr>
            <m:t>W=max⁡(</m:t>
          </w:ins>
        </m:r>
        <m:sSub>
          <m:sSubPr>
            <m:ctrlPr>
              <w:ins w:id="409" w:author="ZHOU XUDONG" w:date="2020-08-18T20:45:00Z">
                <w:rPr>
                  <w:rFonts w:ascii="Cambria Math" w:eastAsia="Cambria Math" w:hAnsi="Cambria Math" w:cs="Cambria Math"/>
                  <w:color w:val="000000"/>
                  <w:sz w:val="21"/>
                  <w:szCs w:val="21"/>
                </w:rPr>
              </w:ins>
            </m:ctrlPr>
          </m:sSubPr>
          <m:e>
            <m:r>
              <w:ins w:id="410" w:author="ZHOU XUDONG" w:date="2020-08-18T20:45:00Z">
                <w:rPr>
                  <w:rFonts w:ascii="Cambria Math" w:eastAsia="Cambria Math" w:hAnsi="Cambria Math" w:cs="Cambria Math"/>
                  <w:color w:val="000000"/>
                  <w:sz w:val="21"/>
                  <w:szCs w:val="21"/>
                </w:rPr>
                <m:t>W</m:t>
              </w:ins>
            </m:r>
          </m:e>
          <m:sub>
            <m:r>
              <w:ins w:id="411" w:author="ZHOU XUDONG" w:date="2020-08-18T20:45:00Z">
                <w:rPr>
                  <w:rFonts w:ascii="Cambria Math" w:eastAsia="Cambria Math" w:hAnsi="Cambria Math" w:cs="Cambria Math"/>
                  <w:color w:val="000000"/>
                  <w:sz w:val="21"/>
                  <w:szCs w:val="21"/>
                </w:rPr>
                <m:t>min</m:t>
              </w:ins>
            </m:r>
          </m:sub>
        </m:sSub>
        <m:r>
          <w:ins w:id="412" w:author="ZHOU XUDONG" w:date="2020-08-18T20:45:00Z">
            <w:rPr>
              <w:rFonts w:ascii="Cambria Math" w:eastAsia="Cambria Math" w:hAnsi="Cambria Math" w:cs="Cambria Math"/>
              <w:color w:val="000000"/>
              <w:sz w:val="21"/>
              <w:szCs w:val="21"/>
            </w:rPr>
            <m:t>,</m:t>
          </w:ins>
        </m:r>
        <m:sSub>
          <m:sSubPr>
            <m:ctrlPr>
              <w:ins w:id="413" w:author="ZHOU XUDONG" w:date="2020-08-18T20:45:00Z">
                <w:rPr>
                  <w:rFonts w:ascii="Cambria Math" w:eastAsia="Cambria Math" w:hAnsi="Cambria Math" w:cs="Cambria Math"/>
                  <w:color w:val="000000"/>
                  <w:sz w:val="21"/>
                  <w:szCs w:val="21"/>
                </w:rPr>
              </w:ins>
            </m:ctrlPr>
          </m:sSubPr>
          <m:e>
            <m:r>
              <w:ins w:id="414" w:author="ZHOU XUDONG" w:date="2020-08-18T20:45:00Z">
                <w:rPr>
                  <w:rFonts w:ascii="Cambria Math" w:eastAsia="Cambria Math" w:hAnsi="Cambria Math" w:cs="Cambria Math"/>
                  <w:color w:val="000000"/>
                  <w:sz w:val="21"/>
                  <w:szCs w:val="21"/>
                </w:rPr>
                <m:t>c</m:t>
              </w:ins>
            </m:r>
          </m:e>
          <m:sub>
            <m:r>
              <w:ins w:id="415" w:author="ZHOU XUDONG" w:date="2020-08-18T20:45:00Z">
                <w:rPr>
                  <w:rFonts w:ascii="Cambria Math" w:eastAsia="Cambria Math" w:hAnsi="Cambria Math" w:cs="Cambria Math"/>
                  <w:color w:val="000000"/>
                  <w:sz w:val="21"/>
                  <w:szCs w:val="21"/>
                </w:rPr>
                <m:t>w</m:t>
              </w:ins>
            </m:r>
          </m:sub>
        </m:sSub>
        <m:r>
          <w:ins w:id="416" w:author="ZHOU XUDONG" w:date="2020-08-18T20:45:00Z">
            <w:rPr>
              <w:rFonts w:ascii="Cambria Math" w:eastAsia="Cambria Math" w:hAnsi="Cambria Math" w:cs="Cambria Math"/>
              <w:color w:val="000000"/>
              <w:sz w:val="21"/>
              <w:szCs w:val="21"/>
            </w:rPr>
            <m:t>*</m:t>
          </w:ins>
        </m:r>
        <m:sSup>
          <m:sSupPr>
            <m:ctrlPr>
              <w:ins w:id="417" w:author="ZHOU XUDONG" w:date="2020-08-18T20:45:00Z">
                <w:rPr>
                  <w:rFonts w:ascii="Cambria Math" w:eastAsia="Cambria Math" w:hAnsi="Cambria Math" w:cs="Cambria Math"/>
                  <w:color w:val="000000"/>
                  <w:sz w:val="21"/>
                  <w:szCs w:val="21"/>
                </w:rPr>
              </w:ins>
            </m:ctrlPr>
          </m:sSupPr>
          <m:e>
            <m:sSub>
              <m:sSubPr>
                <m:ctrlPr>
                  <w:ins w:id="418" w:author="ZHOU XUDONG" w:date="2020-08-18T20:45:00Z">
                    <w:rPr>
                      <w:rFonts w:ascii="Cambria Math" w:eastAsia="Cambria Math" w:hAnsi="Cambria Math" w:cs="Cambria Math"/>
                      <w:color w:val="000000"/>
                      <w:sz w:val="21"/>
                      <w:szCs w:val="21"/>
                    </w:rPr>
                  </w:ins>
                </m:ctrlPr>
              </m:sSubPr>
              <m:e>
                <m:r>
                  <w:ins w:id="419" w:author="ZHOU XUDONG" w:date="2020-08-18T20:45:00Z">
                    <w:rPr>
                      <w:rFonts w:ascii="Cambria Math" w:eastAsia="Cambria Math" w:hAnsi="Cambria Math" w:cs="Cambria Math"/>
                      <w:color w:val="000000"/>
                      <w:sz w:val="21"/>
                      <w:szCs w:val="21"/>
                    </w:rPr>
                    <m:t>Q</m:t>
                  </w:ins>
                </m:r>
              </m:e>
              <m:sub>
                <m:r>
                  <w:ins w:id="420" w:author="ZHOU XUDONG" w:date="2020-08-18T20:45:00Z">
                    <w:rPr>
                      <w:rFonts w:ascii="Cambria Math" w:eastAsia="Cambria Math" w:hAnsi="Cambria Math" w:cs="Cambria Math"/>
                      <w:color w:val="000000"/>
                      <w:sz w:val="21"/>
                      <w:szCs w:val="21"/>
                    </w:rPr>
                    <m:t>ave</m:t>
                  </w:ins>
                </m:r>
              </m:sub>
            </m:sSub>
          </m:e>
          <m:sup>
            <m:sSub>
              <m:sSubPr>
                <m:ctrlPr>
                  <w:ins w:id="421" w:author="ZHOU XUDONG" w:date="2020-08-18T20:45:00Z">
                    <w:rPr>
                      <w:rFonts w:ascii="Cambria Math" w:eastAsia="Cambria Math" w:hAnsi="Cambria Math" w:cs="Cambria Math"/>
                      <w:color w:val="000000"/>
                      <w:sz w:val="21"/>
                      <w:szCs w:val="21"/>
                    </w:rPr>
                  </w:ins>
                </m:ctrlPr>
              </m:sSubPr>
              <m:e>
                <m:r>
                  <w:ins w:id="422" w:author="ZHOU XUDONG" w:date="2020-08-18T20:45:00Z">
                    <w:rPr>
                      <w:rFonts w:ascii="Cambria Math" w:eastAsia="Cambria Math" w:hAnsi="Cambria Math" w:cs="Cambria Math"/>
                      <w:color w:val="000000"/>
                      <w:sz w:val="21"/>
                      <w:szCs w:val="21"/>
                    </w:rPr>
                    <m:t>p</m:t>
                  </w:ins>
                </m:r>
              </m:e>
              <m:sub>
                <m:r>
                  <w:ins w:id="423" w:author="ZHOU XUDONG" w:date="2020-08-18T20:45:00Z">
                    <w:rPr>
                      <w:rFonts w:ascii="Cambria Math" w:eastAsia="Cambria Math" w:hAnsi="Cambria Math" w:cs="Cambria Math"/>
                      <w:color w:val="000000"/>
                      <w:sz w:val="21"/>
                      <w:szCs w:val="21"/>
                    </w:rPr>
                    <m:t>w</m:t>
                  </w:ins>
                </m:r>
              </m:sub>
            </m:sSub>
          </m:sup>
        </m:sSup>
        <m:r>
          <w:ins w:id="424" w:author="ZHOU XUDONG" w:date="2020-08-18T20:45:00Z">
            <w:rPr>
              <w:rFonts w:ascii="Cambria Math" w:eastAsia="Cambria Math" w:hAnsi="Cambria Math" w:cs="Cambria Math"/>
              <w:color w:val="000000"/>
              <w:sz w:val="21"/>
              <w:szCs w:val="21"/>
            </w:rPr>
            <m:t xml:space="preserve">+ </m:t>
          </w:ins>
        </m:r>
        <m:sSub>
          <m:sSubPr>
            <m:ctrlPr>
              <w:ins w:id="425" w:author="ZHOU XUDONG" w:date="2020-08-18T20:45:00Z">
                <w:rPr>
                  <w:rFonts w:ascii="Cambria Math" w:eastAsia="Cambria Math" w:hAnsi="Cambria Math" w:cs="Cambria Math"/>
                  <w:color w:val="000000"/>
                  <w:sz w:val="21"/>
                  <w:szCs w:val="21"/>
                </w:rPr>
              </w:ins>
            </m:ctrlPr>
          </m:sSubPr>
          <m:e>
            <m:r>
              <w:ins w:id="426" w:author="ZHOU XUDONG" w:date="2020-08-18T20:45:00Z">
                <w:rPr>
                  <w:rFonts w:ascii="Cambria Math" w:eastAsia="Cambria Math" w:hAnsi="Cambria Math" w:cs="Cambria Math"/>
                  <w:color w:val="000000"/>
                  <w:sz w:val="21"/>
                  <w:szCs w:val="21"/>
                </w:rPr>
                <m:t>W</m:t>
              </w:ins>
            </m:r>
          </m:e>
          <m:sub>
            <m:r>
              <w:ins w:id="427" w:author="ZHOU XUDONG" w:date="2020-08-18T20:45:00Z">
                <w:rPr>
                  <w:rFonts w:ascii="Cambria Math" w:eastAsia="Cambria Math" w:hAnsi="Cambria Math" w:cs="Cambria Math"/>
                  <w:color w:val="000000"/>
                  <w:sz w:val="21"/>
                  <w:szCs w:val="21"/>
                </w:rPr>
                <m:t>0</m:t>
              </w:ins>
            </m:r>
          </m:sub>
        </m:sSub>
        <m:r>
          <w:ins w:id="428" w:author="ZHOU XUDONG" w:date="2020-08-18T20:45:00Z">
            <w:rPr>
              <w:rFonts w:ascii="Cambria Math" w:eastAsia="Cambria Math" w:hAnsi="Cambria Math" w:cs="Cambria Math"/>
              <w:color w:val="000000"/>
              <w:sz w:val="21"/>
              <w:szCs w:val="21"/>
            </w:rPr>
            <m:t>)</m:t>
          </w:ins>
        </m:r>
      </m:oMath>
      <w:ins w:id="429" w:author="ZHOU XUDONG" w:date="2020-08-18T20:45:00Z">
        <w:r w:rsidR="00E34350">
          <w:rPr>
            <w:rFonts w:ascii="Arial" w:eastAsia="Arial" w:hAnsi="Arial" w:cs="Arial"/>
            <w:color w:val="000000"/>
            <w:sz w:val="21"/>
            <w:szCs w:val="21"/>
          </w:rPr>
          <w:t xml:space="preserve">  </w:t>
        </w:r>
        <w:r w:rsidR="00E34350">
          <w:rPr>
            <w:rFonts w:ascii="Arial" w:eastAsia="Arial" w:hAnsi="Arial" w:cs="Arial"/>
            <w:color w:val="000000"/>
            <w:sz w:val="21"/>
            <w:szCs w:val="21"/>
          </w:rPr>
          <w:tab/>
          <w:t>(2.1)</w:t>
        </w:r>
      </w:ins>
    </w:p>
    <w:p w14:paraId="3653CD76" w14:textId="77777777" w:rsidR="00E34350" w:rsidRPr="00E34350" w:rsidRDefault="00E34350">
      <w:pPr>
        <w:pBdr>
          <w:top w:val="nil"/>
          <w:left w:val="nil"/>
          <w:bottom w:val="nil"/>
          <w:right w:val="nil"/>
          <w:between w:val="nil"/>
        </w:pBdr>
        <w:tabs>
          <w:tab w:val="center" w:pos="4253"/>
          <w:tab w:val="right" w:pos="8222"/>
        </w:tabs>
        <w:spacing w:after="180" w:line="420" w:lineRule="auto"/>
        <w:ind w:firstLine="284"/>
        <w:jc w:val="both"/>
        <w:rPr>
          <w:rFonts w:ascii="Arial" w:eastAsia="Arial" w:hAnsi="Arial" w:cs="Arial"/>
          <w:color w:val="000000"/>
          <w:sz w:val="21"/>
          <w:szCs w:val="21"/>
          <w:rPrChange w:id="430" w:author="ZHOU XUDONG" w:date="2020-08-18T20:45:00Z">
            <w:rPr>
              <w:rFonts w:ascii="Cambria Math" w:eastAsia="Cambria Math" w:hAnsi="Cambria Math" w:cs="Cambria Math"/>
              <w:color w:val="000000"/>
              <w:sz w:val="21"/>
              <w:szCs w:val="21"/>
            </w:rPr>
          </w:rPrChange>
        </w:rPr>
        <w:pPrChange w:id="431" w:author="ZHOU XUDONG" w:date="2020-08-18T20:45:00Z">
          <w:pPr>
            <w:jc w:val="center"/>
          </w:pPr>
        </w:pPrChange>
      </w:pPr>
      <w:ins w:id="432" w:author="ZHOU XUDONG" w:date="2020-08-18T20:45:00Z">
        <w:r>
          <w:rPr>
            <w:rFonts w:ascii="Arial" w:eastAsia="Arial" w:hAnsi="Arial" w:cs="Arial"/>
            <w:color w:val="000000"/>
            <w:sz w:val="21"/>
            <w:szCs w:val="21"/>
          </w:rPr>
          <w:tab/>
        </w:r>
      </w:ins>
      <m:oMath>
        <m:r>
          <w:ins w:id="433" w:author="ZHOU XUDONG" w:date="2020-08-18T20:45:00Z">
            <w:rPr>
              <w:rFonts w:ascii="Cambria Math" w:eastAsia="Cambria Math" w:hAnsi="Cambria Math" w:cs="Cambria Math"/>
              <w:color w:val="000000"/>
              <w:sz w:val="21"/>
              <w:szCs w:val="21"/>
            </w:rPr>
            <m:t>H=max⁡(</m:t>
          </w:ins>
        </m:r>
        <m:sSub>
          <m:sSubPr>
            <m:ctrlPr>
              <w:ins w:id="434" w:author="ZHOU XUDONG" w:date="2020-08-18T20:45:00Z">
                <w:rPr>
                  <w:rFonts w:ascii="Cambria Math" w:eastAsia="Cambria Math" w:hAnsi="Cambria Math" w:cs="Cambria Math"/>
                  <w:color w:val="000000"/>
                  <w:sz w:val="21"/>
                  <w:szCs w:val="21"/>
                </w:rPr>
              </w:ins>
            </m:ctrlPr>
          </m:sSubPr>
          <m:e>
            <m:r>
              <w:ins w:id="435" w:author="ZHOU XUDONG" w:date="2020-08-18T20:45:00Z">
                <w:rPr>
                  <w:rFonts w:ascii="Cambria Math" w:eastAsia="Cambria Math" w:hAnsi="Cambria Math" w:cs="Cambria Math"/>
                  <w:color w:val="000000"/>
                  <w:sz w:val="21"/>
                  <w:szCs w:val="21"/>
                </w:rPr>
                <m:t>H</m:t>
              </w:ins>
            </m:r>
          </m:e>
          <m:sub>
            <m:r>
              <w:ins w:id="436" w:author="ZHOU XUDONG" w:date="2020-08-18T20:45:00Z">
                <w:rPr>
                  <w:rFonts w:ascii="Cambria Math" w:eastAsia="Cambria Math" w:hAnsi="Cambria Math" w:cs="Cambria Math"/>
                  <w:color w:val="000000"/>
                  <w:sz w:val="21"/>
                  <w:szCs w:val="21"/>
                </w:rPr>
                <m:t>min</m:t>
              </w:ins>
            </m:r>
          </m:sub>
        </m:sSub>
        <m:r>
          <w:ins w:id="437" w:author="ZHOU XUDONG" w:date="2020-08-18T20:45:00Z">
            <w:rPr>
              <w:rFonts w:ascii="Cambria Math" w:eastAsia="Cambria Math" w:hAnsi="Cambria Math" w:cs="Cambria Math"/>
              <w:color w:val="000000"/>
              <w:sz w:val="21"/>
              <w:szCs w:val="21"/>
            </w:rPr>
            <m:t>,</m:t>
          </w:ins>
        </m:r>
        <m:sSub>
          <m:sSubPr>
            <m:ctrlPr>
              <w:ins w:id="438" w:author="ZHOU XUDONG" w:date="2020-08-18T20:45:00Z">
                <w:rPr>
                  <w:rFonts w:ascii="Cambria Math" w:eastAsia="Cambria Math" w:hAnsi="Cambria Math" w:cs="Cambria Math"/>
                  <w:color w:val="000000"/>
                  <w:sz w:val="21"/>
                  <w:szCs w:val="21"/>
                </w:rPr>
              </w:ins>
            </m:ctrlPr>
          </m:sSubPr>
          <m:e>
            <m:r>
              <w:ins w:id="439" w:author="ZHOU XUDONG" w:date="2020-08-18T20:45:00Z">
                <w:rPr>
                  <w:rFonts w:ascii="Cambria Math" w:eastAsia="Cambria Math" w:hAnsi="Cambria Math" w:cs="Cambria Math"/>
                  <w:color w:val="000000"/>
                  <w:sz w:val="21"/>
                  <w:szCs w:val="21"/>
                </w:rPr>
                <m:t>c</m:t>
              </w:ins>
            </m:r>
          </m:e>
          <m:sub>
            <m:r>
              <w:ins w:id="440" w:author="ZHOU XUDONG" w:date="2020-08-18T20:45:00Z">
                <w:rPr>
                  <w:rFonts w:ascii="Cambria Math" w:eastAsia="Cambria Math" w:hAnsi="Cambria Math" w:cs="Cambria Math"/>
                  <w:color w:val="000000"/>
                  <w:sz w:val="21"/>
                  <w:szCs w:val="21"/>
                </w:rPr>
                <m:t>H</m:t>
              </w:ins>
            </m:r>
          </m:sub>
        </m:sSub>
        <m:r>
          <w:ins w:id="441" w:author="ZHOU XUDONG" w:date="2020-08-18T20:45:00Z">
            <w:rPr>
              <w:rFonts w:ascii="Cambria Math" w:eastAsia="Cambria Math" w:hAnsi="Cambria Math" w:cs="Cambria Math"/>
              <w:color w:val="000000"/>
              <w:sz w:val="21"/>
              <w:szCs w:val="21"/>
            </w:rPr>
            <m:t>*</m:t>
          </w:ins>
        </m:r>
        <m:sSup>
          <m:sSupPr>
            <m:ctrlPr>
              <w:ins w:id="442" w:author="ZHOU XUDONG" w:date="2020-08-18T20:45:00Z">
                <w:rPr>
                  <w:rFonts w:ascii="Cambria Math" w:eastAsia="Cambria Math" w:hAnsi="Cambria Math" w:cs="Cambria Math"/>
                  <w:color w:val="000000"/>
                  <w:sz w:val="21"/>
                  <w:szCs w:val="21"/>
                </w:rPr>
              </w:ins>
            </m:ctrlPr>
          </m:sSupPr>
          <m:e>
            <m:sSub>
              <m:sSubPr>
                <m:ctrlPr>
                  <w:ins w:id="443" w:author="ZHOU XUDONG" w:date="2020-08-18T20:45:00Z">
                    <w:rPr>
                      <w:rFonts w:ascii="Cambria Math" w:eastAsia="Cambria Math" w:hAnsi="Cambria Math" w:cs="Cambria Math"/>
                      <w:color w:val="000000"/>
                      <w:sz w:val="21"/>
                      <w:szCs w:val="21"/>
                    </w:rPr>
                  </w:ins>
                </m:ctrlPr>
              </m:sSubPr>
              <m:e>
                <m:r>
                  <w:ins w:id="444" w:author="ZHOU XUDONG" w:date="2020-08-18T20:45:00Z">
                    <w:rPr>
                      <w:rFonts w:ascii="Cambria Math" w:eastAsia="Cambria Math" w:hAnsi="Cambria Math" w:cs="Cambria Math"/>
                      <w:color w:val="000000"/>
                      <w:sz w:val="21"/>
                      <w:szCs w:val="21"/>
                    </w:rPr>
                    <m:t>Q</m:t>
                  </w:ins>
                </m:r>
              </m:e>
              <m:sub>
                <m:r>
                  <w:ins w:id="445" w:author="ZHOU XUDONG" w:date="2020-08-18T20:45:00Z">
                    <w:rPr>
                      <w:rFonts w:ascii="Cambria Math" w:eastAsia="Cambria Math" w:hAnsi="Cambria Math" w:cs="Cambria Math"/>
                      <w:color w:val="000000"/>
                      <w:sz w:val="21"/>
                      <w:szCs w:val="21"/>
                    </w:rPr>
                    <m:t>ave</m:t>
                  </w:ins>
                </m:r>
              </m:sub>
            </m:sSub>
          </m:e>
          <m:sup>
            <m:sSub>
              <m:sSubPr>
                <m:ctrlPr>
                  <w:ins w:id="446" w:author="ZHOU XUDONG" w:date="2020-08-18T20:45:00Z">
                    <w:rPr>
                      <w:rFonts w:ascii="Cambria Math" w:eastAsia="Cambria Math" w:hAnsi="Cambria Math" w:cs="Cambria Math"/>
                      <w:color w:val="000000"/>
                      <w:sz w:val="21"/>
                      <w:szCs w:val="21"/>
                    </w:rPr>
                  </w:ins>
                </m:ctrlPr>
              </m:sSubPr>
              <m:e>
                <m:r>
                  <w:ins w:id="447" w:author="ZHOU XUDONG" w:date="2020-08-18T20:45:00Z">
                    <w:rPr>
                      <w:rFonts w:ascii="Cambria Math" w:eastAsia="Cambria Math" w:hAnsi="Cambria Math" w:cs="Cambria Math"/>
                      <w:color w:val="000000"/>
                      <w:sz w:val="21"/>
                      <w:szCs w:val="21"/>
                    </w:rPr>
                    <m:t>p</m:t>
                  </w:ins>
                </m:r>
              </m:e>
              <m:sub>
                <m:r>
                  <w:ins w:id="448" w:author="ZHOU XUDONG" w:date="2020-08-18T20:45:00Z">
                    <w:rPr>
                      <w:rFonts w:ascii="Cambria Math" w:eastAsia="Cambria Math" w:hAnsi="Cambria Math" w:cs="Cambria Math"/>
                      <w:color w:val="000000"/>
                      <w:sz w:val="21"/>
                      <w:szCs w:val="21"/>
                    </w:rPr>
                    <m:t>H</m:t>
                  </w:ins>
                </m:r>
              </m:sub>
            </m:sSub>
          </m:sup>
        </m:sSup>
        <m:r>
          <w:ins w:id="449" w:author="ZHOU XUDONG" w:date="2020-08-18T20:45:00Z">
            <w:rPr>
              <w:rFonts w:ascii="Cambria Math" w:eastAsia="Cambria Math" w:hAnsi="Cambria Math" w:cs="Cambria Math"/>
              <w:color w:val="000000"/>
              <w:sz w:val="21"/>
              <w:szCs w:val="21"/>
            </w:rPr>
            <m:t xml:space="preserve">+ </m:t>
          </w:ins>
        </m:r>
        <m:sSub>
          <m:sSubPr>
            <m:ctrlPr>
              <w:ins w:id="450" w:author="ZHOU XUDONG" w:date="2020-08-18T20:45:00Z">
                <w:rPr>
                  <w:rFonts w:ascii="Cambria Math" w:eastAsia="Cambria Math" w:hAnsi="Cambria Math" w:cs="Cambria Math"/>
                  <w:color w:val="000000"/>
                  <w:sz w:val="21"/>
                  <w:szCs w:val="21"/>
                </w:rPr>
              </w:ins>
            </m:ctrlPr>
          </m:sSubPr>
          <m:e>
            <m:r>
              <w:ins w:id="451" w:author="ZHOU XUDONG" w:date="2020-08-18T20:45:00Z">
                <w:rPr>
                  <w:rFonts w:ascii="Cambria Math" w:eastAsia="Cambria Math" w:hAnsi="Cambria Math" w:cs="Cambria Math"/>
                  <w:color w:val="000000"/>
                  <w:sz w:val="21"/>
                  <w:szCs w:val="21"/>
                </w:rPr>
                <m:t>H</m:t>
              </w:ins>
            </m:r>
          </m:e>
          <m:sub>
            <m:r>
              <w:ins w:id="452" w:author="ZHOU XUDONG" w:date="2020-08-18T20:45:00Z">
                <w:rPr>
                  <w:rFonts w:ascii="Cambria Math" w:eastAsia="Cambria Math" w:hAnsi="Cambria Math" w:cs="Cambria Math"/>
                  <w:color w:val="000000"/>
                  <w:sz w:val="21"/>
                  <w:szCs w:val="21"/>
                </w:rPr>
                <m:t>0</m:t>
              </w:ins>
            </m:r>
          </m:sub>
        </m:sSub>
        <m:r>
          <w:ins w:id="453" w:author="ZHOU XUDONG" w:date="2020-08-18T20:45:00Z">
            <w:rPr>
              <w:rFonts w:ascii="Cambria Math" w:eastAsia="Cambria Math" w:hAnsi="Cambria Math" w:cs="Cambria Math"/>
              <w:color w:val="000000"/>
              <w:sz w:val="21"/>
              <w:szCs w:val="21"/>
            </w:rPr>
            <m:t>)</m:t>
          </w:ins>
        </m:r>
      </m:oMath>
      <w:ins w:id="454" w:author="ZHOU XUDONG" w:date="2020-08-18T20:45:00Z">
        <w:r>
          <w:rPr>
            <w:rFonts w:ascii="Arial" w:eastAsia="Arial" w:hAnsi="Arial" w:cs="Arial"/>
            <w:color w:val="000000"/>
            <w:sz w:val="21"/>
            <w:szCs w:val="21"/>
          </w:rPr>
          <w:t xml:space="preserve">   </w:t>
        </w:r>
        <w:r>
          <w:rPr>
            <w:rFonts w:ascii="Arial" w:eastAsia="Arial" w:hAnsi="Arial" w:cs="Arial"/>
            <w:color w:val="000000"/>
            <w:sz w:val="21"/>
            <w:szCs w:val="21"/>
          </w:rPr>
          <w:tab/>
          <w:t>(2.2)</w:t>
        </w:r>
      </w:ins>
    </w:p>
    <w:p w14:paraId="47FDEAB4"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where </w:t>
      </w:r>
      <m:oMath>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Q</m:t>
            </m:r>
          </m:e>
          <m:sub>
            <m:r>
              <w:rPr>
                <w:rFonts w:ascii="Cambria Math" w:eastAsia="Cambria Math" w:hAnsi="Cambria Math" w:cs="Cambria Math"/>
                <w:color w:val="000000"/>
                <w:sz w:val="21"/>
                <w:szCs w:val="21"/>
              </w:rPr>
              <m:t>ave</m:t>
            </m:r>
          </m:sub>
        </m:sSub>
      </m:oMath>
      <w:r>
        <w:rPr>
          <w:rFonts w:ascii="Arial" w:eastAsia="Arial" w:hAnsi="Arial" w:cs="Arial"/>
          <w:color w:val="000000"/>
          <w:sz w:val="21"/>
          <w:szCs w:val="21"/>
        </w:rPr>
        <w:t xml:space="preserve"> is averaged discharge (outclm.bin calculated by </w:t>
      </w:r>
      <w:r w:rsidRPr="00AE325E">
        <w:rPr>
          <w:rFonts w:ascii="Arial" w:eastAsia="Arial" w:hAnsi="Arial" w:cs="Arial"/>
          <w:color w:val="000000"/>
          <w:sz w:val="21"/>
          <w:szCs w:val="21"/>
          <w:highlight w:val="lightGray"/>
          <w:rPrChange w:id="455" w:author="ZHOU XUDONG" w:date="2020-08-18T18:06:00Z">
            <w:rPr>
              <w:rFonts w:ascii="Arial" w:eastAsia="Arial" w:hAnsi="Arial" w:cs="Arial"/>
              <w:color w:val="000000"/>
              <w:sz w:val="21"/>
              <w:szCs w:val="21"/>
            </w:rPr>
          </w:rPrChange>
        </w:rPr>
        <w:t>calc_outclm.F90</w:t>
      </w:r>
      <w:r>
        <w:rPr>
          <w:rFonts w:ascii="Arial" w:eastAsia="Arial" w:hAnsi="Arial" w:cs="Arial"/>
          <w:color w:val="000000"/>
          <w:sz w:val="21"/>
          <w:szCs w:val="21"/>
        </w:rPr>
        <w:t>). The parameters for width (</w:t>
      </w:r>
      <m:oMath>
        <m:r>
          <w:rPr>
            <w:rFonts w:ascii="Cambria Math" w:eastAsia="Cambria Math" w:hAnsi="Cambria Math" w:cs="Cambria Math"/>
            <w:color w:val="000000"/>
            <w:sz w:val="21"/>
            <w:szCs w:val="21"/>
          </w:rPr>
          <m:t xml:space="preserve"> </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c</m:t>
            </m:r>
          </m:e>
          <m:sub>
            <m:r>
              <w:rPr>
                <w:rFonts w:ascii="Cambria Math" w:eastAsia="Cambria Math" w:hAnsi="Cambria Math" w:cs="Cambria Math"/>
                <w:color w:val="000000"/>
                <w:sz w:val="21"/>
                <w:szCs w:val="21"/>
              </w:rPr>
              <m:t>w</m:t>
            </m:r>
          </m:sub>
        </m:sSub>
        <m:r>
          <w:rPr>
            <w:rFonts w:ascii="Cambria Math" w:eastAsia="Cambria Math" w:hAnsi="Cambria Math" w:cs="Cambria Math"/>
            <w:color w:val="000000"/>
            <w:sz w:val="21"/>
            <w:szCs w:val="21"/>
          </w:rPr>
          <m:t>,</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p</m:t>
            </m:r>
          </m:e>
          <m:sub>
            <m:r>
              <w:rPr>
                <w:rFonts w:ascii="Cambria Math" w:eastAsia="Cambria Math" w:hAnsi="Cambria Math" w:cs="Cambria Math"/>
                <w:color w:val="000000"/>
                <w:sz w:val="21"/>
                <w:szCs w:val="21"/>
              </w:rPr>
              <m:t>w</m:t>
            </m:r>
          </m:sub>
        </m:sSub>
        <m:r>
          <w:rPr>
            <w:rFonts w:ascii="Cambria Math" w:eastAsia="Cambria Math" w:hAnsi="Cambria Math" w:cs="Cambria Math"/>
            <w:color w:val="000000"/>
            <w:sz w:val="21"/>
            <w:szCs w:val="21"/>
          </w:rPr>
          <m:t xml:space="preserve">, </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W</m:t>
            </m:r>
          </m:e>
          <m:sub>
            <m:r>
              <w:rPr>
                <w:rFonts w:ascii="Cambria Math" w:eastAsia="Cambria Math" w:hAnsi="Cambria Math" w:cs="Cambria Math"/>
                <w:color w:val="000000"/>
                <w:sz w:val="21"/>
                <w:szCs w:val="21"/>
              </w:rPr>
              <m:t>0</m:t>
            </m:r>
          </m:sub>
        </m:sSub>
        <m:r>
          <w:rPr>
            <w:rFonts w:ascii="Cambria Math" w:eastAsia="Cambria Math" w:hAnsi="Cambria Math" w:cs="Cambria Math"/>
            <w:color w:val="000000"/>
            <w:sz w:val="21"/>
            <w:szCs w:val="21"/>
          </w:rPr>
          <m:t>,</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W</m:t>
            </m:r>
          </m:e>
          <m:sub>
            <m:r>
              <w:rPr>
                <w:rFonts w:ascii="Cambria Math" w:eastAsia="Cambria Math" w:hAnsi="Cambria Math" w:cs="Cambria Math"/>
                <w:color w:val="000000"/>
                <w:sz w:val="21"/>
                <w:szCs w:val="21"/>
              </w:rPr>
              <m:t>min</m:t>
            </m:r>
          </m:sub>
        </m:sSub>
      </m:oMath>
      <w:r>
        <w:rPr>
          <w:rFonts w:ascii="Arial" w:eastAsia="Arial" w:hAnsi="Arial" w:cs="Arial"/>
          <w:color w:val="000000"/>
          <w:sz w:val="21"/>
          <w:szCs w:val="21"/>
        </w:rPr>
        <w:t>) and depth (</w:t>
      </w:r>
      <m:oMath>
        <m:r>
          <w:rPr>
            <w:rFonts w:ascii="Cambria Math" w:eastAsia="Cambria Math" w:hAnsi="Cambria Math" w:cs="Cambria Math"/>
            <w:color w:val="000000"/>
            <w:sz w:val="21"/>
            <w:szCs w:val="21"/>
          </w:rPr>
          <m:t xml:space="preserve"> </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c</m:t>
            </m:r>
          </m:e>
          <m:sub>
            <m:r>
              <w:rPr>
                <w:rFonts w:ascii="Cambria Math" w:eastAsia="Cambria Math" w:hAnsi="Cambria Math" w:cs="Cambria Math"/>
                <w:color w:val="000000"/>
                <w:sz w:val="21"/>
                <w:szCs w:val="21"/>
              </w:rPr>
              <m:t>H</m:t>
            </m:r>
          </m:sub>
        </m:sSub>
        <m:r>
          <w:rPr>
            <w:rFonts w:ascii="Cambria Math" w:eastAsia="Cambria Math" w:hAnsi="Cambria Math" w:cs="Cambria Math"/>
            <w:color w:val="000000"/>
            <w:sz w:val="21"/>
            <w:szCs w:val="21"/>
          </w:rPr>
          <m:t>,</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p</m:t>
            </m:r>
          </m:e>
          <m:sub>
            <m:r>
              <w:rPr>
                <w:rFonts w:ascii="Cambria Math" w:eastAsia="Cambria Math" w:hAnsi="Cambria Math" w:cs="Cambria Math"/>
                <w:color w:val="000000"/>
                <w:sz w:val="21"/>
                <w:szCs w:val="21"/>
              </w:rPr>
              <m:t>H</m:t>
            </m:r>
          </m:sub>
        </m:sSub>
        <m:r>
          <w:rPr>
            <w:rFonts w:ascii="Cambria Math" w:eastAsia="Cambria Math" w:hAnsi="Cambria Math" w:cs="Cambria Math"/>
            <w:color w:val="000000"/>
            <w:sz w:val="21"/>
            <w:szCs w:val="21"/>
          </w:rPr>
          <m:t xml:space="preserve">, </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H</m:t>
            </m:r>
          </m:e>
          <m:sub>
            <m:r>
              <w:rPr>
                <w:rFonts w:ascii="Cambria Math" w:eastAsia="Cambria Math" w:hAnsi="Cambria Math" w:cs="Cambria Math"/>
                <w:color w:val="000000"/>
                <w:sz w:val="21"/>
                <w:szCs w:val="21"/>
              </w:rPr>
              <m:t>0</m:t>
            </m:r>
          </m:sub>
        </m:sSub>
        <m:r>
          <w:rPr>
            <w:rFonts w:ascii="Cambria Math" w:eastAsia="Cambria Math" w:hAnsi="Cambria Math" w:cs="Cambria Math"/>
            <w:color w:val="000000"/>
            <w:sz w:val="21"/>
            <w:szCs w:val="21"/>
          </w:rPr>
          <m:t>,</m:t>
        </m:r>
        <m:sSub>
          <m:sSubPr>
            <m:ctrlPr>
              <w:rPr>
                <w:rFonts w:ascii="Cambria Math" w:eastAsia="Cambria Math" w:hAnsi="Cambria Math" w:cs="Cambria Math"/>
                <w:color w:val="000000"/>
                <w:sz w:val="21"/>
                <w:szCs w:val="21"/>
              </w:rPr>
            </m:ctrlPr>
          </m:sSubPr>
          <m:e>
            <m:r>
              <w:rPr>
                <w:rFonts w:ascii="Cambria Math" w:eastAsia="Cambria Math" w:hAnsi="Cambria Math" w:cs="Cambria Math"/>
                <w:color w:val="000000"/>
                <w:sz w:val="21"/>
                <w:szCs w:val="21"/>
              </w:rPr>
              <m:t>H</m:t>
            </m:r>
          </m:e>
          <m:sub>
            <m:r>
              <w:rPr>
                <w:rFonts w:ascii="Cambria Math" w:eastAsia="Cambria Math" w:hAnsi="Cambria Math" w:cs="Cambria Math"/>
                <w:color w:val="000000"/>
                <w:sz w:val="21"/>
                <w:szCs w:val="21"/>
              </w:rPr>
              <m:t>min</m:t>
            </m:r>
          </m:sub>
        </m:sSub>
      </m:oMath>
      <w:r>
        <w:rPr>
          <w:rFonts w:ascii="Arial" w:eastAsia="Arial" w:hAnsi="Arial" w:cs="Arial"/>
          <w:color w:val="000000"/>
          <w:sz w:val="21"/>
          <w:szCs w:val="21"/>
        </w:rPr>
        <w:t xml:space="preserve">) can be modified in the script </w:t>
      </w:r>
      <w:r w:rsidRPr="00AE325E">
        <w:rPr>
          <w:rFonts w:ascii="Times New Roman" w:eastAsia="Times New Roman" w:hAnsi="Times New Roman" w:cs="Times New Roman"/>
          <w:b/>
          <w:color w:val="000000"/>
          <w:sz w:val="21"/>
          <w:szCs w:val="21"/>
          <w:highlight w:val="lightGray"/>
          <w:rPrChange w:id="456" w:author="ZHOU XUDONG" w:date="2020-08-18T18:06:00Z">
            <w:rPr>
              <w:rFonts w:ascii="Times New Roman" w:eastAsia="Times New Roman" w:hAnsi="Times New Roman" w:cs="Times New Roman"/>
              <w:b/>
              <w:color w:val="000000"/>
              <w:sz w:val="21"/>
              <w:szCs w:val="21"/>
            </w:rPr>
          </w:rPrChange>
        </w:rPr>
        <w:t>s01-channel_params.sh</w:t>
      </w:r>
      <w:r>
        <w:rPr>
          <w:rFonts w:ascii="Times New Roman" w:eastAsia="Times New Roman" w:hAnsi="Times New Roman" w:cs="Times New Roman"/>
          <w:b/>
          <w:color w:val="000000"/>
          <w:sz w:val="21"/>
          <w:szCs w:val="21"/>
        </w:rPr>
        <w:t xml:space="preserve">. </w:t>
      </w:r>
      <w:r>
        <w:rPr>
          <w:rFonts w:ascii="Arial" w:eastAsia="Arial" w:hAnsi="Arial" w:cs="Arial"/>
          <w:color w:val="000000"/>
          <w:sz w:val="21"/>
          <w:szCs w:val="21"/>
        </w:rPr>
        <w:t>The Manning’s Roughness coefficient is set to constant (0.03) as default.</w:t>
      </w:r>
    </w:p>
    <w:p w14:paraId="7321D620"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Instead of river width parameter estimated by the power-low equation (</w:t>
      </w:r>
      <w:r>
        <w:rPr>
          <w:rFonts w:ascii="Times New Roman" w:eastAsia="Times New Roman" w:hAnsi="Times New Roman" w:cs="Times New Roman"/>
          <w:b/>
          <w:color w:val="000000"/>
          <w:sz w:val="21"/>
          <w:szCs w:val="21"/>
          <w:shd w:val="clear" w:color="auto" w:fill="D9D9D9"/>
        </w:rPr>
        <w:t>rivwth.bin</w:t>
      </w:r>
      <w:r>
        <w:rPr>
          <w:rFonts w:ascii="Arial" w:eastAsia="Arial" w:hAnsi="Arial" w:cs="Arial"/>
          <w:color w:val="000000"/>
          <w:sz w:val="21"/>
          <w:szCs w:val="21"/>
        </w:rPr>
        <w:t xml:space="preserve">), satellite-based river width (MERIT Hydro width) can be given by the </w:t>
      </w:r>
      <w:r w:rsidRPr="00AE325E">
        <w:rPr>
          <w:rFonts w:ascii="Arial" w:eastAsia="Arial" w:hAnsi="Arial" w:cs="Arial"/>
          <w:color w:val="000000"/>
          <w:sz w:val="21"/>
          <w:szCs w:val="21"/>
          <w:highlight w:val="lightGray"/>
          <w:rPrChange w:id="457" w:author="ZHOU XUDONG" w:date="2020-08-18T18:07:00Z">
            <w:rPr>
              <w:rFonts w:ascii="Arial" w:eastAsia="Arial" w:hAnsi="Arial" w:cs="Arial"/>
              <w:color w:val="000000"/>
              <w:sz w:val="21"/>
              <w:szCs w:val="21"/>
            </w:rPr>
          </w:rPrChange>
        </w:rPr>
        <w:t>set_gwdlr.F90.</w:t>
      </w:r>
      <w:r>
        <w:rPr>
          <w:rFonts w:ascii="Arial" w:eastAsia="Arial" w:hAnsi="Arial" w:cs="Arial"/>
          <w:color w:val="000000"/>
          <w:sz w:val="21"/>
          <w:szCs w:val="21"/>
        </w:rPr>
        <w:t xml:space="preserve"> The original satellite-based width data is width.bin, and the code “</w:t>
      </w:r>
      <w:r w:rsidRPr="00AE325E">
        <w:rPr>
          <w:rFonts w:ascii="Arial" w:eastAsia="Arial" w:hAnsi="Arial" w:cs="Arial"/>
          <w:color w:val="000000"/>
          <w:sz w:val="21"/>
          <w:szCs w:val="21"/>
          <w:highlight w:val="lightGray"/>
          <w:rPrChange w:id="458" w:author="ZHOU XUDONG" w:date="2020-08-18T18:07:00Z">
            <w:rPr>
              <w:rFonts w:ascii="Arial" w:eastAsia="Arial" w:hAnsi="Arial" w:cs="Arial"/>
              <w:color w:val="000000"/>
              <w:sz w:val="21"/>
              <w:szCs w:val="21"/>
            </w:rPr>
          </w:rPrChange>
        </w:rPr>
        <w:t>set_gwdlr.F90</w:t>
      </w:r>
      <w:r>
        <w:rPr>
          <w:rFonts w:ascii="Arial" w:eastAsia="Arial" w:hAnsi="Arial" w:cs="Arial"/>
          <w:color w:val="000000"/>
          <w:sz w:val="21"/>
          <w:szCs w:val="21"/>
        </w:rPr>
        <w:t>” generates the new parameter (</w:t>
      </w:r>
      <w:r>
        <w:rPr>
          <w:rFonts w:ascii="Times New Roman" w:eastAsia="Times New Roman" w:hAnsi="Times New Roman" w:cs="Times New Roman"/>
          <w:b/>
          <w:color w:val="000000"/>
          <w:sz w:val="21"/>
          <w:szCs w:val="21"/>
          <w:shd w:val="clear" w:color="auto" w:fill="D9D9D9"/>
        </w:rPr>
        <w:t>rivwth_gwdlr.bin</w:t>
      </w:r>
      <w:r>
        <w:rPr>
          <w:rFonts w:ascii="Arial" w:eastAsia="Arial" w:hAnsi="Arial" w:cs="Arial"/>
          <w:color w:val="000000"/>
          <w:sz w:val="21"/>
          <w:szCs w:val="21"/>
        </w:rPr>
        <w:t>) by combining the satellite and power-low width values (in order to handle uncertainty in satellite width product.</w:t>
      </w:r>
    </w:p>
    <w:p w14:paraId="7420888D" w14:textId="77777777" w:rsidR="00954414" w:rsidRDefault="00E82155">
      <w:pPr>
        <w:pStyle w:val="2"/>
        <w:pPrChange w:id="459" w:author="ZHOU XUDONG" w:date="2020-08-18T18:20:00Z">
          <w:pPr>
            <w:keepNext/>
            <w:pBdr>
              <w:top w:val="nil"/>
              <w:left w:val="nil"/>
              <w:bottom w:val="nil"/>
              <w:right w:val="nil"/>
              <w:between w:val="nil"/>
            </w:pBdr>
            <w:spacing w:before="240" w:after="100" w:line="360" w:lineRule="auto"/>
          </w:pPr>
        </w:pPrChange>
      </w:pPr>
      <w:bookmarkStart w:id="460" w:name="_Toc50476753"/>
      <w:r>
        <w:lastRenderedPageBreak/>
        <w:t>2.5 Channel Bifurcation Scheme</w:t>
      </w:r>
      <w:bookmarkEnd w:id="460"/>
    </w:p>
    <w:p w14:paraId="1F237E0A"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Chanel bifurcation scheme is activated by setting </w:t>
      </w:r>
      <w:r>
        <w:rPr>
          <w:rFonts w:ascii="Times New Roman" w:eastAsia="Times New Roman" w:hAnsi="Times New Roman" w:cs="Times New Roman"/>
          <w:b/>
          <w:color w:val="000000"/>
          <w:sz w:val="21"/>
          <w:szCs w:val="21"/>
          <w:shd w:val="clear" w:color="auto" w:fill="D9D9D9"/>
        </w:rPr>
        <w:t>LPTHOUT=.TRUE.</w:t>
      </w:r>
      <w:r>
        <w:rPr>
          <w:rFonts w:ascii="Arial" w:eastAsia="Arial" w:hAnsi="Arial" w:cs="Arial"/>
          <w:color w:val="000000"/>
          <w:sz w:val="21"/>
          <w:szCs w:val="21"/>
        </w:rPr>
        <w:t xml:space="preserve"> in the go script. While bifurcation channel network is pre-processed by analysing the high-resolution topography (bifori.txt), bifurcation channel depth should be added by executing </w:t>
      </w:r>
      <w:r w:rsidRPr="000A5454">
        <w:rPr>
          <w:rFonts w:ascii="Arial" w:eastAsia="Arial" w:hAnsi="Arial" w:cs="Arial"/>
          <w:color w:val="000000"/>
          <w:sz w:val="21"/>
          <w:szCs w:val="21"/>
          <w:highlight w:val="lightGray"/>
          <w:rPrChange w:id="461" w:author="ZHOU XUDONG" w:date="2020-08-18T18:07:00Z">
            <w:rPr>
              <w:rFonts w:ascii="Arial" w:eastAsia="Arial" w:hAnsi="Arial" w:cs="Arial"/>
              <w:color w:val="000000"/>
              <w:sz w:val="21"/>
              <w:szCs w:val="21"/>
            </w:rPr>
          </w:rPrChange>
        </w:rPr>
        <w:t>set_bifparam.F90</w:t>
      </w:r>
      <w:r>
        <w:rPr>
          <w:rFonts w:ascii="Arial" w:eastAsia="Arial" w:hAnsi="Arial" w:cs="Arial"/>
          <w:color w:val="000000"/>
          <w:sz w:val="21"/>
          <w:szCs w:val="21"/>
        </w:rPr>
        <w:t xml:space="preserve">. Also, how many bifurcation layers to be considered should be specified in the script </w:t>
      </w:r>
      <w:r w:rsidRPr="000A5454">
        <w:rPr>
          <w:rFonts w:ascii="Times New Roman" w:eastAsia="Times New Roman" w:hAnsi="Times New Roman" w:cs="Times New Roman"/>
          <w:b/>
          <w:color w:val="000000"/>
          <w:sz w:val="21"/>
          <w:szCs w:val="21"/>
          <w:highlight w:val="lightGray"/>
          <w:rPrChange w:id="462" w:author="ZHOU XUDONG" w:date="2020-08-18T18:07:00Z">
            <w:rPr>
              <w:rFonts w:ascii="Times New Roman" w:eastAsia="Times New Roman" w:hAnsi="Times New Roman" w:cs="Times New Roman"/>
              <w:b/>
              <w:color w:val="000000"/>
              <w:sz w:val="21"/>
              <w:szCs w:val="21"/>
            </w:rPr>
          </w:rPrChange>
        </w:rPr>
        <w:t>s01-channel_params.sh</w:t>
      </w:r>
      <w:r>
        <w:rPr>
          <w:rFonts w:ascii="Times New Roman" w:eastAsia="Times New Roman" w:hAnsi="Times New Roman" w:cs="Times New Roman"/>
          <w:b/>
          <w:color w:val="000000"/>
          <w:sz w:val="21"/>
          <w:szCs w:val="21"/>
        </w:rPr>
        <w:t>.</w:t>
      </w:r>
    </w:p>
    <w:p w14:paraId="2FA70001" w14:textId="77777777" w:rsidR="00954414" w:rsidRDefault="00E82155">
      <w:pPr>
        <w:pStyle w:val="2"/>
        <w:pPrChange w:id="463" w:author="ZHOU XUDONG" w:date="2020-08-18T18:20:00Z">
          <w:pPr>
            <w:keepNext/>
            <w:pBdr>
              <w:top w:val="nil"/>
              <w:left w:val="nil"/>
              <w:bottom w:val="nil"/>
              <w:right w:val="nil"/>
              <w:between w:val="nil"/>
            </w:pBdr>
            <w:spacing w:before="240" w:after="100" w:line="360" w:lineRule="auto"/>
          </w:pPr>
        </w:pPrChange>
      </w:pPr>
      <w:bookmarkStart w:id="464" w:name="_Toc50476754"/>
      <w:r>
        <w:t>2.6 Downscaling</w:t>
      </w:r>
      <w:bookmarkEnd w:id="464"/>
    </w:p>
    <w:p w14:paraId="34B7ECF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Simulated floodplain depth can be downscaled </w:t>
      </w:r>
      <w:ins w:id="465" w:author="ZHOU XUDONG" w:date="2020-08-18T18:08:00Z">
        <w:r w:rsidR="00717450">
          <w:rPr>
            <w:rFonts w:ascii="Arial" w:eastAsia="Arial" w:hAnsi="Arial" w:cs="Arial"/>
            <w:color w:val="000000"/>
            <w:sz w:val="21"/>
            <w:szCs w:val="21"/>
          </w:rPr>
          <w:t xml:space="preserve">from the </w:t>
        </w:r>
      </w:ins>
      <w:ins w:id="466" w:author="ZHOU XUDONG" w:date="2020-08-18T18:09:00Z">
        <w:r w:rsidR="00717450">
          <w:rPr>
            <w:rFonts w:ascii="Arial" w:eastAsia="Arial" w:hAnsi="Arial" w:cs="Arial"/>
            <w:color w:val="000000"/>
            <w:sz w:val="21"/>
            <w:szCs w:val="21"/>
          </w:rPr>
          <w:t xml:space="preserve">simulation resolution (15-arcmin or 6-arcmin) </w:t>
        </w:r>
      </w:ins>
      <w:r>
        <w:rPr>
          <w:rFonts w:ascii="Arial" w:eastAsia="Arial" w:hAnsi="Arial" w:cs="Arial"/>
          <w:color w:val="000000"/>
          <w:sz w:val="21"/>
          <w:szCs w:val="21"/>
        </w:rPr>
        <w:t>onto the original high-resolution DEM</w:t>
      </w:r>
      <w:ins w:id="467" w:author="ZHOU XUDONG" w:date="2020-08-18T18:09:00Z">
        <w:r w:rsidR="00717450">
          <w:rPr>
            <w:rFonts w:ascii="Arial" w:eastAsia="Arial" w:hAnsi="Arial" w:cs="Arial"/>
            <w:color w:val="000000"/>
            <w:sz w:val="21"/>
            <w:szCs w:val="21"/>
          </w:rPr>
          <w:t xml:space="preserve"> (up to 3-arcsec)</w:t>
        </w:r>
      </w:ins>
      <w:r>
        <w:rPr>
          <w:rFonts w:ascii="Arial" w:eastAsia="Arial" w:hAnsi="Arial" w:cs="Arial"/>
          <w:color w:val="000000"/>
          <w:sz w:val="21"/>
          <w:szCs w:val="21"/>
        </w:rPr>
        <w:t xml:space="preserve">. The sample code for downscaling is prepared in </w:t>
      </w:r>
      <w:r>
        <w:rPr>
          <w:rFonts w:ascii="Times New Roman" w:eastAsia="Times New Roman" w:hAnsi="Times New Roman" w:cs="Times New Roman"/>
          <w:b/>
          <w:color w:val="000000"/>
          <w:sz w:val="21"/>
          <w:szCs w:val="21"/>
          <w:shd w:val="clear" w:color="auto" w:fill="D9D9D9"/>
        </w:rPr>
        <w:t>etc/downscale_flddph/</w:t>
      </w:r>
      <w:r>
        <w:rPr>
          <w:rFonts w:ascii="Arial" w:eastAsia="Arial" w:hAnsi="Arial" w:cs="Arial"/>
          <w:color w:val="000000"/>
          <w:sz w:val="21"/>
          <w:szCs w:val="21"/>
        </w:rPr>
        <w:t xml:space="preserve"> directory. The sample script </w:t>
      </w:r>
      <w:r w:rsidRPr="000A5454">
        <w:rPr>
          <w:rFonts w:ascii="Arial" w:eastAsia="Arial" w:hAnsi="Arial" w:cs="Arial"/>
          <w:color w:val="000000"/>
          <w:sz w:val="21"/>
          <w:szCs w:val="21"/>
          <w:highlight w:val="lightGray"/>
          <w:rPrChange w:id="468" w:author="ZHOU XUDONG" w:date="2020-08-18T18:08:00Z">
            <w:rPr>
              <w:rFonts w:ascii="Arial" w:eastAsia="Arial" w:hAnsi="Arial" w:cs="Arial"/>
              <w:color w:val="000000"/>
              <w:sz w:val="21"/>
              <w:szCs w:val="21"/>
            </w:rPr>
          </w:rPrChange>
        </w:rPr>
        <w:t>s01-downscale.sh</w:t>
      </w:r>
      <w:r>
        <w:rPr>
          <w:rFonts w:ascii="Arial" w:eastAsia="Arial" w:hAnsi="Arial" w:cs="Arial"/>
          <w:color w:val="000000"/>
          <w:sz w:val="21"/>
          <w:szCs w:val="21"/>
        </w:rPr>
        <w:t xml:space="preserve"> is prepared, which is designed to downscale the simulation result of </w:t>
      </w:r>
      <w:r w:rsidRPr="000A5454">
        <w:rPr>
          <w:rFonts w:ascii="Times" w:eastAsia="Times" w:hAnsi="Times" w:cs="Times"/>
          <w:b/>
          <w:color w:val="000000"/>
          <w:sz w:val="21"/>
          <w:szCs w:val="21"/>
          <w:highlight w:val="lightGray"/>
          <w:rPrChange w:id="469" w:author="ZHOU XUDONG" w:date="2020-08-18T18:08:00Z">
            <w:rPr>
              <w:rFonts w:ascii="Times" w:eastAsia="Times" w:hAnsi="Times" w:cs="Times"/>
              <w:b/>
              <w:color w:val="000000"/>
              <w:sz w:val="21"/>
              <w:szCs w:val="21"/>
            </w:rPr>
          </w:rPrChange>
        </w:rPr>
        <w:t>test1-glb_15min.sh</w:t>
      </w:r>
      <w:r>
        <w:rPr>
          <w:rFonts w:ascii="Arial" w:eastAsia="Arial" w:hAnsi="Arial" w:cs="Arial"/>
          <w:color w:val="000000"/>
          <w:sz w:val="21"/>
          <w:szCs w:val="21"/>
        </w:rPr>
        <w:t xml:space="preserve">. </w:t>
      </w:r>
    </w:p>
    <w:p w14:paraId="0F09DDCD" w14:textId="32F27EFE" w:rsidR="00954414" w:rsidRDefault="00E82155">
      <w:pPr>
        <w:pBdr>
          <w:top w:val="nil"/>
          <w:left w:val="nil"/>
          <w:bottom w:val="nil"/>
          <w:right w:val="nil"/>
          <w:between w:val="nil"/>
        </w:pBdr>
        <w:spacing w:after="180" w:line="420" w:lineRule="auto"/>
        <w:ind w:firstLine="284"/>
        <w:jc w:val="both"/>
        <w:rPr>
          <w:ins w:id="470" w:author="Xudong Zhou" w:date="2019-10-11T05:23:00Z"/>
          <w:rFonts w:ascii="Arial" w:eastAsia="Arial" w:hAnsi="Arial" w:cs="Arial"/>
          <w:color w:val="000000"/>
          <w:sz w:val="21"/>
          <w:szCs w:val="21"/>
        </w:rPr>
      </w:pPr>
      <w:r>
        <w:rPr>
          <w:rFonts w:ascii="Arial" w:eastAsia="Arial" w:hAnsi="Arial" w:cs="Arial"/>
          <w:color w:val="000000"/>
          <w:sz w:val="21"/>
          <w:szCs w:val="21"/>
        </w:rPr>
        <w:t xml:space="preserve">Please compile the codes in </w:t>
      </w:r>
      <w:r w:rsidRPr="003D75D1">
        <w:rPr>
          <w:rFonts w:ascii="Arial" w:eastAsia="Arial" w:hAnsi="Arial" w:cs="Arial"/>
          <w:color w:val="000000"/>
          <w:sz w:val="21"/>
          <w:szCs w:val="21"/>
          <w:highlight w:val="lightGray"/>
          <w:rPrChange w:id="471" w:author="ZHOU XUDONG" w:date="2020-08-18T20:49:00Z">
            <w:rPr>
              <w:rFonts w:ascii="Arial" w:eastAsia="Arial" w:hAnsi="Arial" w:cs="Arial"/>
              <w:color w:val="000000"/>
              <w:sz w:val="21"/>
              <w:szCs w:val="21"/>
            </w:rPr>
          </w:rPrChange>
        </w:rPr>
        <w:t>src/</w:t>
      </w:r>
      <w:r>
        <w:rPr>
          <w:rFonts w:ascii="Arial" w:eastAsia="Arial" w:hAnsi="Arial" w:cs="Arial"/>
          <w:color w:val="000000"/>
          <w:sz w:val="21"/>
          <w:szCs w:val="21"/>
        </w:rPr>
        <w:t xml:space="preserve"> directory by </w:t>
      </w:r>
      <w:r>
        <w:rPr>
          <w:rFonts w:ascii="Times" w:eastAsia="Times" w:hAnsi="Times" w:cs="Times"/>
          <w:b/>
          <w:color w:val="000000"/>
          <w:sz w:val="21"/>
          <w:szCs w:val="21"/>
          <w:u w:val="single"/>
          <w:shd w:val="clear" w:color="auto" w:fill="D9D9D9"/>
        </w:rPr>
        <w:t>%make all</w:t>
      </w:r>
      <w:r>
        <w:rPr>
          <w:rFonts w:ascii="Arial" w:eastAsia="Arial" w:hAnsi="Arial" w:cs="Arial"/>
          <w:color w:val="000000"/>
          <w:sz w:val="21"/>
          <w:szCs w:val="21"/>
        </w:rPr>
        <w:t>. Then, specify the project name (TAG), the target domain, target time period, downscale resolution (RES=1min in default), and map and output directory</w:t>
      </w:r>
      <w:ins w:id="472" w:author="ZHOU XUDONG" w:date="2020-08-18T20:50:00Z">
        <w:r w:rsidR="003D75D1">
          <w:rPr>
            <w:rFonts w:ascii="Arial" w:eastAsia="Arial" w:hAnsi="Arial" w:cs="Arial"/>
            <w:color w:val="000000"/>
            <w:sz w:val="21"/>
            <w:szCs w:val="21"/>
          </w:rPr>
          <w:t xml:space="preserve"> in</w:t>
        </w:r>
      </w:ins>
      <w:r>
        <w:rPr>
          <w:rFonts w:ascii="Arial" w:eastAsia="Arial" w:hAnsi="Arial" w:cs="Arial"/>
          <w:color w:val="000000"/>
          <w:sz w:val="21"/>
          <w:szCs w:val="21"/>
        </w:rPr>
        <w:t xml:space="preserve"> </w:t>
      </w:r>
      <w:r w:rsidRPr="003D75D1">
        <w:rPr>
          <w:rFonts w:ascii="Arial" w:eastAsia="Arial" w:hAnsi="Arial" w:cs="Arial"/>
          <w:color w:val="000000"/>
          <w:sz w:val="21"/>
          <w:szCs w:val="21"/>
          <w:highlight w:val="lightGray"/>
          <w:rPrChange w:id="473" w:author="ZHOU XUDONG" w:date="2020-08-18T20:50:00Z">
            <w:rPr>
              <w:rFonts w:ascii="Arial" w:eastAsia="Arial" w:hAnsi="Arial" w:cs="Arial"/>
              <w:color w:val="000000"/>
              <w:sz w:val="21"/>
              <w:szCs w:val="21"/>
            </w:rPr>
          </w:rPrChange>
        </w:rPr>
        <w:t>s01-downscale</w:t>
      </w:r>
      <w:del w:id="474" w:author="Xudong Zhou" w:date="2019-11-03T11:33:00Z">
        <w:r w:rsidRPr="003D75D1">
          <w:rPr>
            <w:rFonts w:ascii="Arial" w:eastAsia="Arial" w:hAnsi="Arial" w:cs="Arial"/>
            <w:color w:val="000000"/>
            <w:sz w:val="21"/>
            <w:szCs w:val="21"/>
            <w:highlight w:val="lightGray"/>
            <w:rPrChange w:id="475" w:author="ZHOU XUDONG" w:date="2020-08-18T20:50:00Z">
              <w:rPr>
                <w:rFonts w:ascii="Arial" w:eastAsia="Arial" w:hAnsi="Arial" w:cs="Arial"/>
                <w:color w:val="000000"/>
                <w:sz w:val="21"/>
                <w:szCs w:val="21"/>
              </w:rPr>
            </w:rPrChange>
          </w:rPr>
          <w:delText>_mekong</w:delText>
        </w:r>
      </w:del>
      <w:r w:rsidRPr="003D75D1">
        <w:rPr>
          <w:rFonts w:ascii="Arial" w:eastAsia="Arial" w:hAnsi="Arial" w:cs="Arial"/>
          <w:color w:val="000000"/>
          <w:sz w:val="21"/>
          <w:szCs w:val="21"/>
          <w:highlight w:val="lightGray"/>
          <w:rPrChange w:id="476" w:author="ZHOU XUDONG" w:date="2020-08-18T20:50:00Z">
            <w:rPr>
              <w:rFonts w:ascii="Arial" w:eastAsia="Arial" w:hAnsi="Arial" w:cs="Arial"/>
              <w:color w:val="000000"/>
              <w:sz w:val="21"/>
              <w:szCs w:val="21"/>
            </w:rPr>
          </w:rPrChange>
        </w:rPr>
        <w:t>.sh</w:t>
      </w:r>
      <w:r>
        <w:rPr>
          <w:rFonts w:ascii="Arial" w:eastAsia="Arial" w:hAnsi="Arial" w:cs="Arial"/>
          <w:color w:val="000000"/>
          <w:sz w:val="21"/>
          <w:szCs w:val="21"/>
        </w:rPr>
        <w:t xml:space="preserve">. And then execute </w:t>
      </w:r>
      <w:ins w:id="477" w:author="ZHOU XUDONG" w:date="2020-08-19T16:58:00Z">
        <w:r w:rsidR="00DD340B">
          <w:rPr>
            <w:rFonts w:ascii="Arial" w:eastAsia="Arial" w:hAnsi="Arial" w:cs="Arial"/>
            <w:color w:val="000000"/>
            <w:sz w:val="21"/>
            <w:szCs w:val="21"/>
            <w:highlight w:val="lightGray"/>
          </w:rPr>
          <w:t>% .</w:t>
        </w:r>
      </w:ins>
      <w:ins w:id="478" w:author="ZHOU XUDONG" w:date="2020-08-18T20:50:00Z">
        <w:r w:rsidR="00AC68FC" w:rsidRPr="00AC68FC">
          <w:rPr>
            <w:rFonts w:ascii="Arial" w:eastAsia="Arial" w:hAnsi="Arial" w:cs="Arial"/>
            <w:color w:val="000000"/>
            <w:sz w:val="21"/>
            <w:szCs w:val="21"/>
            <w:highlight w:val="lightGray"/>
            <w:rPrChange w:id="479" w:author="ZHOU XUDONG" w:date="2020-08-18T20:50:00Z">
              <w:rPr>
                <w:rFonts w:ascii="Arial" w:eastAsia="Arial" w:hAnsi="Arial" w:cs="Arial"/>
                <w:color w:val="000000"/>
                <w:sz w:val="21"/>
                <w:szCs w:val="21"/>
              </w:rPr>
            </w:rPrChange>
          </w:rPr>
          <w:t>/</w:t>
        </w:r>
      </w:ins>
      <w:r w:rsidRPr="00AC68FC">
        <w:rPr>
          <w:rFonts w:ascii="Arial" w:eastAsia="Arial" w:hAnsi="Arial" w:cs="Arial"/>
          <w:color w:val="000000"/>
          <w:sz w:val="21"/>
          <w:szCs w:val="21"/>
          <w:highlight w:val="lightGray"/>
          <w:rPrChange w:id="480" w:author="ZHOU XUDONG" w:date="2020-08-18T20:50:00Z">
            <w:rPr>
              <w:rFonts w:ascii="Arial" w:eastAsia="Arial" w:hAnsi="Arial" w:cs="Arial"/>
              <w:color w:val="000000"/>
              <w:sz w:val="21"/>
              <w:szCs w:val="21"/>
            </w:rPr>
          </w:rPrChange>
        </w:rPr>
        <w:t>s01-downscale</w:t>
      </w:r>
      <w:del w:id="481" w:author="Xudong Zhou" w:date="2019-11-03T11:34:00Z">
        <w:r w:rsidRPr="00AC68FC">
          <w:rPr>
            <w:rFonts w:ascii="Arial" w:eastAsia="Arial" w:hAnsi="Arial" w:cs="Arial"/>
            <w:color w:val="000000"/>
            <w:sz w:val="21"/>
            <w:szCs w:val="21"/>
            <w:highlight w:val="lightGray"/>
            <w:rPrChange w:id="482" w:author="ZHOU XUDONG" w:date="2020-08-18T20:50:00Z">
              <w:rPr>
                <w:rFonts w:ascii="Arial" w:eastAsia="Arial" w:hAnsi="Arial" w:cs="Arial"/>
                <w:color w:val="000000"/>
                <w:sz w:val="21"/>
                <w:szCs w:val="21"/>
              </w:rPr>
            </w:rPrChange>
          </w:rPr>
          <w:delText>_mekong</w:delText>
        </w:r>
      </w:del>
      <w:r w:rsidRPr="00AC68FC">
        <w:rPr>
          <w:rFonts w:ascii="Arial" w:eastAsia="Arial" w:hAnsi="Arial" w:cs="Arial"/>
          <w:color w:val="000000"/>
          <w:sz w:val="21"/>
          <w:szCs w:val="21"/>
          <w:highlight w:val="lightGray"/>
          <w:rPrChange w:id="483" w:author="ZHOU XUDONG" w:date="2020-08-18T20:50:00Z">
            <w:rPr>
              <w:rFonts w:ascii="Arial" w:eastAsia="Arial" w:hAnsi="Arial" w:cs="Arial"/>
              <w:color w:val="000000"/>
              <w:sz w:val="21"/>
              <w:szCs w:val="21"/>
            </w:rPr>
          </w:rPrChange>
        </w:rPr>
        <w:t>.sh</w:t>
      </w:r>
      <w:r>
        <w:rPr>
          <w:rFonts w:ascii="Arial" w:eastAsia="Arial" w:hAnsi="Arial" w:cs="Arial"/>
          <w:color w:val="000000"/>
          <w:sz w:val="21"/>
          <w:szCs w:val="21"/>
        </w:rPr>
        <w:t>. The downscaled depth data is stored in flood_$(TAG) directory. Also the figures can be generated by the Python script in fig_$TAG directory.</w:t>
      </w:r>
    </w:p>
    <w:p w14:paraId="088ECBCE" w14:textId="1B9E0920" w:rsidR="00954414" w:rsidRDefault="00E82155">
      <w:pPr>
        <w:pBdr>
          <w:top w:val="nil"/>
          <w:left w:val="nil"/>
          <w:bottom w:val="nil"/>
          <w:right w:val="nil"/>
          <w:between w:val="nil"/>
        </w:pBdr>
        <w:spacing w:after="180" w:line="420" w:lineRule="auto"/>
        <w:ind w:firstLine="284"/>
        <w:jc w:val="both"/>
        <w:rPr>
          <w:ins w:id="484" w:author="Xudong Zhou" w:date="2019-10-11T05:23:00Z"/>
          <w:rFonts w:ascii="Arial" w:eastAsia="Arial" w:hAnsi="Arial" w:cs="Arial"/>
          <w:color w:val="000000"/>
          <w:sz w:val="21"/>
          <w:szCs w:val="21"/>
        </w:rPr>
      </w:pPr>
      <w:ins w:id="485" w:author="Xudong Zhou" w:date="2019-10-11T05:23:00Z">
        <w:r>
          <w:rPr>
            <w:rFonts w:ascii="Arial" w:eastAsia="Arial" w:hAnsi="Arial" w:cs="Arial"/>
            <w:color w:val="000000"/>
            <w:sz w:val="21"/>
            <w:szCs w:val="21"/>
          </w:rPr>
          <w:t xml:space="preserve">The default downscaling resolution is 1min and the 1min map has been included in the </w:t>
        </w:r>
        <w:del w:id="486" w:author="ZHOU XUDONG" w:date="2020-08-18T18:10:00Z">
          <w:r w:rsidDel="00717450">
            <w:rPr>
              <w:rFonts w:ascii="Arial" w:eastAsia="Arial" w:hAnsi="Arial" w:cs="Arial"/>
              <w:color w:val="000000"/>
              <w:sz w:val="21"/>
              <w:szCs w:val="21"/>
            </w:rPr>
            <w:delText>source codes</w:delText>
          </w:r>
        </w:del>
      </w:ins>
      <w:ins w:id="487" w:author="ZHOU XUDONG" w:date="2020-08-18T18:10:00Z">
        <w:r w:rsidR="00717450">
          <w:rPr>
            <w:rFonts w:ascii="Arial" w:eastAsia="Arial" w:hAnsi="Arial" w:cs="Arial"/>
            <w:color w:val="000000"/>
            <w:sz w:val="21"/>
            <w:szCs w:val="21"/>
          </w:rPr>
          <w:t>map directory</w:t>
        </w:r>
      </w:ins>
      <w:ins w:id="488" w:author="Xudong Zhou" w:date="2019-10-11T05:23:00Z">
        <w:r>
          <w:rPr>
            <w:rFonts w:ascii="Arial" w:eastAsia="Arial" w:hAnsi="Arial" w:cs="Arial"/>
            <w:color w:val="000000"/>
            <w:sz w:val="21"/>
            <w:szCs w:val="21"/>
          </w:rPr>
          <w:t xml:space="preserve">. But if you want to downscale the map to 3sec or 15sec, remember to link </w:t>
        </w:r>
      </w:ins>
      <w:ins w:id="489" w:author="ZHOU XUDONG" w:date="2020-08-18T18:10:00Z">
        <w:r w:rsidR="00717450">
          <w:rPr>
            <w:rFonts w:ascii="Arial" w:eastAsia="Arial" w:hAnsi="Arial" w:cs="Arial"/>
            <w:color w:val="000000"/>
            <w:sz w:val="21"/>
            <w:szCs w:val="21"/>
          </w:rPr>
          <w:t xml:space="preserve">(or copy) </w:t>
        </w:r>
      </w:ins>
      <w:ins w:id="490" w:author="Xudong Zhou" w:date="2019-10-11T05:23:00Z">
        <w:del w:id="491" w:author="ZHOU XUDONG" w:date="2020-08-18T18:10:00Z">
          <w:r w:rsidDel="00717450">
            <w:rPr>
              <w:rFonts w:ascii="Arial" w:eastAsia="Arial" w:hAnsi="Arial" w:cs="Arial"/>
              <w:color w:val="000000"/>
              <w:sz w:val="21"/>
              <w:szCs w:val="21"/>
            </w:rPr>
            <w:delText>data</w:delText>
          </w:r>
        </w:del>
      </w:ins>
      <w:ins w:id="492" w:author="ZHOU XUDONG" w:date="2020-08-18T18:10:00Z">
        <w:r w:rsidR="00717450">
          <w:rPr>
            <w:rFonts w:ascii="Arial" w:eastAsia="Arial" w:hAnsi="Arial" w:cs="Arial"/>
            <w:color w:val="000000"/>
            <w:sz w:val="21"/>
            <w:szCs w:val="21"/>
          </w:rPr>
          <w:t>the high resolution DEM information</w:t>
        </w:r>
      </w:ins>
      <w:ins w:id="493" w:author="Xudong Zhou" w:date="2019-10-11T05:23:00Z">
        <w:r>
          <w:rPr>
            <w:rFonts w:ascii="Arial" w:eastAsia="Arial" w:hAnsi="Arial" w:cs="Arial"/>
            <w:color w:val="000000"/>
            <w:sz w:val="21"/>
            <w:szCs w:val="21"/>
          </w:rPr>
          <w:t xml:space="preserve"> from original dataset </w:t>
        </w:r>
      </w:ins>
      <w:ins w:id="494" w:author="ZHOU XUDONG" w:date="2020-08-18T18:08:00Z">
        <w:r w:rsidR="000A5454">
          <w:rPr>
            <w:rFonts w:ascii="Arial" w:eastAsia="Arial" w:hAnsi="Arial" w:cs="Arial"/>
            <w:color w:val="000000"/>
            <w:sz w:val="21"/>
            <w:szCs w:val="21"/>
          </w:rPr>
          <w:t>$</w:t>
        </w:r>
      </w:ins>
      <w:ins w:id="495" w:author="Xudong Zhou" w:date="2019-10-11T05:23:00Z">
        <w:r>
          <w:rPr>
            <w:rFonts w:ascii="Arial" w:eastAsia="Arial" w:hAnsi="Arial" w:cs="Arial"/>
            <w:color w:val="000000"/>
            <w:sz w:val="21"/>
            <w:szCs w:val="21"/>
          </w:rPr>
          <w:t>{cmf_v</w:t>
        </w:r>
      </w:ins>
      <w:ins w:id="496" w:author="山崎　大" w:date="2020-12-23T13:46:00Z">
        <w:r w:rsidR="00D72B9B">
          <w:rPr>
            <w:rFonts w:ascii="Arial" w:eastAsia="Arial" w:hAnsi="Arial" w:cs="Arial"/>
            <w:color w:val="000000"/>
            <w:sz w:val="21"/>
            <w:szCs w:val="21"/>
          </w:rPr>
          <w:t>400</w:t>
        </w:r>
      </w:ins>
      <w:ins w:id="497" w:author="Xudong Zhou" w:date="2019-10-11T05:23:00Z">
        <w:del w:id="498" w:author="山崎　大" w:date="2020-12-23T13:46:00Z">
          <w:r w:rsidDel="00D72B9B">
            <w:rPr>
              <w:rFonts w:ascii="Arial" w:eastAsia="Arial" w:hAnsi="Arial" w:cs="Arial"/>
              <w:color w:val="000000"/>
              <w:sz w:val="21"/>
              <w:szCs w:val="21"/>
            </w:rPr>
            <w:delText>395</w:delText>
          </w:r>
        </w:del>
        <w:r>
          <w:rPr>
            <w:rFonts w:ascii="Arial" w:eastAsia="Arial" w:hAnsi="Arial" w:cs="Arial"/>
            <w:color w:val="000000"/>
            <w:sz w:val="21"/>
            <w:szCs w:val="21"/>
          </w:rPr>
          <w:t>_data} to your map folder ${CaMa-Flood}/map/glb_15min/</w:t>
        </w:r>
      </w:ins>
    </w:p>
    <w:p w14:paraId="692D5881" w14:textId="56D182D2" w:rsidR="00954414" w:rsidRDefault="00E82155">
      <w:pPr>
        <w:pBdr>
          <w:top w:val="nil"/>
          <w:left w:val="nil"/>
          <w:bottom w:val="nil"/>
          <w:right w:val="nil"/>
          <w:between w:val="nil"/>
        </w:pBdr>
        <w:spacing w:after="180" w:line="420" w:lineRule="auto"/>
        <w:ind w:firstLine="284"/>
        <w:jc w:val="both"/>
        <w:rPr>
          <w:ins w:id="499" w:author="Xudong Zhou" w:date="2019-10-11T05:23:00Z"/>
          <w:rFonts w:ascii="Arial" w:eastAsia="Arial" w:hAnsi="Arial" w:cs="Arial"/>
          <w:color w:val="000000"/>
          <w:sz w:val="21"/>
          <w:szCs w:val="21"/>
        </w:rPr>
      </w:pPr>
      <w:ins w:id="500" w:author="Xudong Zhou" w:date="2019-10-11T05:23:00Z">
        <w:r w:rsidRPr="008477DA">
          <w:rPr>
            <w:rFonts w:ascii="Arial" w:eastAsia="Arial" w:hAnsi="Arial" w:cs="Arial"/>
            <w:color w:val="000000"/>
            <w:sz w:val="21"/>
            <w:szCs w:val="21"/>
            <w:highlight w:val="lightGray"/>
            <w:rPrChange w:id="501" w:author="ZHOU XUDONG" w:date="2020-08-18T18:36:00Z">
              <w:rPr>
                <w:rFonts w:ascii="Arial" w:eastAsia="Arial" w:hAnsi="Arial" w:cs="Arial"/>
                <w:color w:val="000000"/>
                <w:sz w:val="21"/>
                <w:szCs w:val="21"/>
              </w:rPr>
            </w:rPrChange>
          </w:rPr>
          <w:t>% ln -s ${cmf_v</w:t>
        </w:r>
      </w:ins>
      <w:ins w:id="502" w:author="山崎　大" w:date="2020-12-23T13:46:00Z">
        <w:r w:rsidR="00D72B9B">
          <w:rPr>
            <w:rFonts w:ascii="Arial" w:eastAsia="Arial" w:hAnsi="Arial" w:cs="Arial"/>
            <w:color w:val="000000"/>
            <w:sz w:val="21"/>
            <w:szCs w:val="21"/>
            <w:highlight w:val="lightGray"/>
          </w:rPr>
          <w:t>400</w:t>
        </w:r>
      </w:ins>
      <w:ins w:id="503" w:author="Xudong Zhou" w:date="2019-10-11T05:23:00Z">
        <w:del w:id="504" w:author="山崎　大" w:date="2020-12-23T13:46:00Z">
          <w:r w:rsidRPr="008477DA" w:rsidDel="00D72B9B">
            <w:rPr>
              <w:rFonts w:ascii="Arial" w:eastAsia="Arial" w:hAnsi="Arial" w:cs="Arial"/>
              <w:color w:val="000000"/>
              <w:sz w:val="21"/>
              <w:szCs w:val="21"/>
              <w:highlight w:val="lightGray"/>
              <w:rPrChange w:id="505" w:author="ZHOU XUDONG" w:date="2020-08-18T18:36:00Z">
                <w:rPr>
                  <w:rFonts w:ascii="Arial" w:eastAsia="Arial" w:hAnsi="Arial" w:cs="Arial"/>
                  <w:color w:val="000000"/>
                  <w:sz w:val="21"/>
                  <w:szCs w:val="21"/>
                </w:rPr>
              </w:rPrChange>
            </w:rPr>
            <w:delText>395</w:delText>
          </w:r>
        </w:del>
        <w:r w:rsidRPr="008477DA">
          <w:rPr>
            <w:rFonts w:ascii="Arial" w:eastAsia="Arial" w:hAnsi="Arial" w:cs="Arial"/>
            <w:color w:val="000000"/>
            <w:sz w:val="21"/>
            <w:szCs w:val="21"/>
            <w:highlight w:val="lightGray"/>
            <w:rPrChange w:id="506" w:author="ZHOU XUDONG" w:date="2020-08-18T18:36:00Z">
              <w:rPr>
                <w:rFonts w:ascii="Arial" w:eastAsia="Arial" w:hAnsi="Arial" w:cs="Arial"/>
                <w:color w:val="000000"/>
                <w:sz w:val="21"/>
                <w:szCs w:val="21"/>
              </w:rPr>
            </w:rPrChange>
          </w:rPr>
          <w:t>_data}/map/glb_15min/3sec .</w:t>
        </w:r>
      </w:ins>
    </w:p>
    <w:p w14:paraId="0BA92F53" w14:textId="3C15AC50" w:rsidR="00954414" w:rsidRDefault="00E82155">
      <w:pPr>
        <w:pBdr>
          <w:top w:val="nil"/>
          <w:left w:val="nil"/>
          <w:bottom w:val="nil"/>
          <w:right w:val="nil"/>
          <w:between w:val="nil"/>
        </w:pBdr>
        <w:spacing w:after="180" w:line="420" w:lineRule="auto"/>
        <w:ind w:firstLine="284"/>
        <w:jc w:val="both"/>
        <w:rPr>
          <w:ins w:id="507" w:author="Xudong Zhou" w:date="2019-10-11T05:23:00Z"/>
          <w:rFonts w:ascii="Arial" w:eastAsia="Arial" w:hAnsi="Arial" w:cs="Arial"/>
          <w:color w:val="000000"/>
          <w:sz w:val="21"/>
          <w:szCs w:val="21"/>
        </w:rPr>
      </w:pPr>
      <w:ins w:id="508" w:author="Xudong Zhou" w:date="2019-10-11T05:23:00Z">
        <w:r>
          <w:rPr>
            <w:rFonts w:ascii="Arial" w:eastAsia="Arial" w:hAnsi="Arial" w:cs="Arial"/>
            <w:color w:val="000000"/>
            <w:sz w:val="21"/>
            <w:szCs w:val="21"/>
          </w:rPr>
          <w:t xml:space="preserve">or </w:t>
        </w:r>
        <w:r w:rsidRPr="008477DA">
          <w:rPr>
            <w:rFonts w:ascii="Arial" w:eastAsia="Arial" w:hAnsi="Arial" w:cs="Arial"/>
            <w:color w:val="000000"/>
            <w:sz w:val="21"/>
            <w:szCs w:val="21"/>
            <w:highlight w:val="lightGray"/>
            <w:rPrChange w:id="509" w:author="ZHOU XUDONG" w:date="2020-08-18T18:36:00Z">
              <w:rPr>
                <w:rFonts w:ascii="Arial" w:eastAsia="Arial" w:hAnsi="Arial" w:cs="Arial"/>
                <w:color w:val="000000"/>
                <w:sz w:val="21"/>
                <w:szCs w:val="21"/>
              </w:rPr>
            </w:rPrChange>
          </w:rPr>
          <w:t>% ln -s ${cmf_v</w:t>
        </w:r>
      </w:ins>
      <w:ins w:id="510" w:author="山崎　大" w:date="2020-12-23T13:46:00Z">
        <w:r w:rsidR="00D72B9B">
          <w:rPr>
            <w:rFonts w:ascii="Arial" w:eastAsia="Arial" w:hAnsi="Arial" w:cs="Arial"/>
            <w:color w:val="000000"/>
            <w:sz w:val="21"/>
            <w:szCs w:val="21"/>
            <w:highlight w:val="lightGray"/>
          </w:rPr>
          <w:t>400</w:t>
        </w:r>
      </w:ins>
      <w:ins w:id="511" w:author="Xudong Zhou" w:date="2019-10-11T05:23:00Z">
        <w:del w:id="512" w:author="山崎　大" w:date="2020-12-23T13:46:00Z">
          <w:r w:rsidRPr="008477DA" w:rsidDel="00D72B9B">
            <w:rPr>
              <w:rFonts w:ascii="Arial" w:eastAsia="Arial" w:hAnsi="Arial" w:cs="Arial"/>
              <w:color w:val="000000"/>
              <w:sz w:val="21"/>
              <w:szCs w:val="21"/>
              <w:highlight w:val="lightGray"/>
              <w:rPrChange w:id="513" w:author="ZHOU XUDONG" w:date="2020-08-18T18:36:00Z">
                <w:rPr>
                  <w:rFonts w:ascii="Arial" w:eastAsia="Arial" w:hAnsi="Arial" w:cs="Arial"/>
                  <w:color w:val="000000"/>
                  <w:sz w:val="21"/>
                  <w:szCs w:val="21"/>
                </w:rPr>
              </w:rPrChange>
            </w:rPr>
            <w:delText>395</w:delText>
          </w:r>
        </w:del>
        <w:r w:rsidRPr="008477DA">
          <w:rPr>
            <w:rFonts w:ascii="Arial" w:eastAsia="Arial" w:hAnsi="Arial" w:cs="Arial"/>
            <w:color w:val="000000"/>
            <w:sz w:val="21"/>
            <w:szCs w:val="21"/>
            <w:highlight w:val="lightGray"/>
            <w:rPrChange w:id="514" w:author="ZHOU XUDONG" w:date="2020-08-18T18:36:00Z">
              <w:rPr>
                <w:rFonts w:ascii="Arial" w:eastAsia="Arial" w:hAnsi="Arial" w:cs="Arial"/>
                <w:color w:val="000000"/>
                <w:sz w:val="21"/>
                <w:szCs w:val="21"/>
              </w:rPr>
            </w:rPrChange>
          </w:rPr>
          <w:t>_data}/map/glb_15min/15sec .</w:t>
        </w:r>
      </w:ins>
    </w:p>
    <w:p w14:paraId="74892A30" w14:textId="18A807BF" w:rsidR="00954414" w:rsidRPr="00954414" w:rsidRDefault="00E82155">
      <w:pPr>
        <w:pBdr>
          <w:top w:val="nil"/>
          <w:left w:val="nil"/>
          <w:bottom w:val="nil"/>
          <w:right w:val="nil"/>
          <w:between w:val="nil"/>
        </w:pBdr>
        <w:spacing w:after="180" w:line="420" w:lineRule="auto"/>
        <w:ind w:firstLine="284"/>
        <w:jc w:val="both"/>
        <w:rPr>
          <w:rFonts w:ascii="Arial" w:eastAsia="Arial" w:hAnsi="Arial" w:cs="Arial"/>
          <w:sz w:val="21"/>
          <w:szCs w:val="21"/>
          <w:rPrChange w:id="515" w:author="Xudong Zhou" w:date="2019-10-11T05:23:00Z">
            <w:rPr>
              <w:rFonts w:ascii="Arial" w:eastAsia="Arial" w:hAnsi="Arial" w:cs="Arial"/>
              <w:color w:val="000000"/>
              <w:sz w:val="21"/>
              <w:szCs w:val="21"/>
            </w:rPr>
          </w:rPrChange>
        </w:rPr>
      </w:pPr>
      <w:ins w:id="516" w:author="Xudong Zhou" w:date="2019-10-11T05:23:00Z">
        <w:r>
          <w:rPr>
            <w:rFonts w:ascii="Arial" w:eastAsia="Arial" w:hAnsi="Arial" w:cs="Arial"/>
            <w:color w:val="000000"/>
            <w:sz w:val="21"/>
            <w:szCs w:val="21"/>
          </w:rPr>
          <w:t xml:space="preserve">and then modify the </w:t>
        </w:r>
        <w:r w:rsidRPr="00DD340B">
          <w:rPr>
            <w:rFonts w:ascii="Arial" w:eastAsia="Arial" w:hAnsi="Arial" w:cs="Arial"/>
            <w:color w:val="000000"/>
            <w:sz w:val="21"/>
            <w:szCs w:val="21"/>
            <w:highlight w:val="lightGray"/>
            <w:rPrChange w:id="517" w:author="ZHOU XUDONG" w:date="2020-08-19T16:58:00Z">
              <w:rPr>
                <w:rFonts w:ascii="Arial" w:eastAsia="Arial" w:hAnsi="Arial" w:cs="Arial"/>
                <w:color w:val="000000"/>
                <w:sz w:val="21"/>
                <w:szCs w:val="21"/>
              </w:rPr>
            </w:rPrChange>
          </w:rPr>
          <w:t>${RES}</w:t>
        </w:r>
        <w:r>
          <w:rPr>
            <w:rFonts w:ascii="Arial" w:eastAsia="Arial" w:hAnsi="Arial" w:cs="Arial"/>
            <w:color w:val="000000"/>
            <w:sz w:val="21"/>
            <w:szCs w:val="21"/>
          </w:rPr>
          <w:t xml:space="preserve"> in </w:t>
        </w:r>
        <w:commentRangeStart w:id="518"/>
        <w:r w:rsidRPr="00AC68FC">
          <w:rPr>
            <w:rFonts w:ascii="Arial" w:eastAsia="Arial" w:hAnsi="Arial" w:cs="Arial"/>
            <w:color w:val="000000"/>
            <w:sz w:val="21"/>
            <w:szCs w:val="21"/>
            <w:highlight w:val="lightGray"/>
            <w:rPrChange w:id="519" w:author="ZHOU XUDONG" w:date="2020-08-18T20:50:00Z">
              <w:rPr>
                <w:rFonts w:ascii="Arial" w:eastAsia="Arial" w:hAnsi="Arial" w:cs="Arial"/>
                <w:color w:val="000000"/>
                <w:sz w:val="21"/>
                <w:szCs w:val="21"/>
              </w:rPr>
            </w:rPrChange>
          </w:rPr>
          <w:t>s01_downscale.sh</w:t>
        </w:r>
        <w:r>
          <w:rPr>
            <w:rFonts w:ascii="Arial" w:eastAsia="Arial" w:hAnsi="Arial" w:cs="Arial"/>
            <w:color w:val="000000"/>
            <w:sz w:val="21"/>
            <w:szCs w:val="21"/>
          </w:rPr>
          <w:t xml:space="preserve"> </w:t>
        </w:r>
      </w:ins>
      <w:commentRangeEnd w:id="518"/>
      <w:r w:rsidR="0020609D">
        <w:rPr>
          <w:rStyle w:val="aa"/>
        </w:rPr>
        <w:commentReference w:id="518"/>
      </w:r>
      <w:ins w:id="520" w:author="Xudong Zhou" w:date="2019-10-11T05:23:00Z">
        <w:r>
          <w:rPr>
            <w:rFonts w:ascii="Arial" w:eastAsia="Arial" w:hAnsi="Arial" w:cs="Arial"/>
            <w:color w:val="000000"/>
            <w:sz w:val="21"/>
            <w:szCs w:val="21"/>
          </w:rPr>
          <w:t>as for your purpose. For those internal users, the ${cmf_v</w:t>
        </w:r>
      </w:ins>
      <w:ins w:id="521" w:author="山崎　大" w:date="2020-12-23T13:46:00Z">
        <w:r w:rsidR="00D72B9B">
          <w:rPr>
            <w:rFonts w:ascii="Arial" w:eastAsia="Arial" w:hAnsi="Arial" w:cs="Arial"/>
            <w:color w:val="000000"/>
            <w:sz w:val="21"/>
            <w:szCs w:val="21"/>
          </w:rPr>
          <w:t>400</w:t>
        </w:r>
      </w:ins>
      <w:ins w:id="522" w:author="Xudong Zhou" w:date="2019-10-11T05:23:00Z">
        <w:del w:id="523" w:author="山崎　大" w:date="2020-12-23T13:46:00Z">
          <w:r w:rsidDel="00D72B9B">
            <w:rPr>
              <w:rFonts w:ascii="Arial" w:eastAsia="Arial" w:hAnsi="Arial" w:cs="Arial"/>
              <w:color w:val="000000"/>
              <w:sz w:val="21"/>
              <w:szCs w:val="21"/>
            </w:rPr>
            <w:delText>395</w:delText>
          </w:r>
        </w:del>
        <w:r>
          <w:rPr>
            <w:rFonts w:ascii="Arial" w:eastAsia="Arial" w:hAnsi="Arial" w:cs="Arial"/>
            <w:color w:val="000000"/>
            <w:sz w:val="21"/>
            <w:szCs w:val="21"/>
          </w:rPr>
          <w:t>_data} is “/home/yamadai/work/CaMa_v</w:t>
        </w:r>
      </w:ins>
      <w:ins w:id="524" w:author="山崎　大" w:date="2020-12-23T13:47:00Z">
        <w:r w:rsidR="00D72B9B">
          <w:rPr>
            <w:rFonts w:ascii="Arial" w:eastAsia="Arial" w:hAnsi="Arial" w:cs="Arial"/>
            <w:color w:val="000000"/>
            <w:sz w:val="21"/>
            <w:szCs w:val="21"/>
          </w:rPr>
          <w:t>400</w:t>
        </w:r>
      </w:ins>
      <w:ins w:id="525" w:author="Xudong Zhou" w:date="2019-10-11T05:23:00Z">
        <w:del w:id="526" w:author="山崎　大" w:date="2020-12-23T13:47:00Z">
          <w:r w:rsidDel="00D72B9B">
            <w:rPr>
              <w:rFonts w:ascii="Arial" w:eastAsia="Arial" w:hAnsi="Arial" w:cs="Arial"/>
              <w:color w:val="000000"/>
              <w:sz w:val="21"/>
              <w:szCs w:val="21"/>
            </w:rPr>
            <w:delText>395</w:delText>
          </w:r>
        </w:del>
        <w:r>
          <w:rPr>
            <w:rFonts w:ascii="Arial" w:eastAsia="Arial" w:hAnsi="Arial" w:cs="Arial"/>
            <w:color w:val="000000"/>
            <w:sz w:val="21"/>
            <w:szCs w:val="21"/>
          </w:rPr>
          <w:t>/cmf_v</w:t>
        </w:r>
      </w:ins>
      <w:ins w:id="527" w:author="山崎　大" w:date="2020-12-23T13:47:00Z">
        <w:r w:rsidR="00D72B9B">
          <w:rPr>
            <w:rFonts w:ascii="Arial" w:eastAsia="Arial" w:hAnsi="Arial" w:cs="Arial"/>
            <w:color w:val="000000"/>
            <w:sz w:val="21"/>
            <w:szCs w:val="21"/>
          </w:rPr>
          <w:t>400</w:t>
        </w:r>
      </w:ins>
      <w:ins w:id="528" w:author="Xudong Zhou" w:date="2019-10-11T05:23:00Z">
        <w:del w:id="529" w:author="山崎　大" w:date="2020-12-23T13:47:00Z">
          <w:r w:rsidDel="00D72B9B">
            <w:rPr>
              <w:rFonts w:ascii="Arial" w:eastAsia="Arial" w:hAnsi="Arial" w:cs="Arial"/>
              <w:color w:val="000000"/>
              <w:sz w:val="21"/>
              <w:szCs w:val="21"/>
            </w:rPr>
            <w:delText>395</w:delText>
          </w:r>
        </w:del>
        <w:r>
          <w:rPr>
            <w:rFonts w:ascii="Arial" w:eastAsia="Arial" w:hAnsi="Arial" w:cs="Arial"/>
            <w:color w:val="000000"/>
            <w:sz w:val="21"/>
            <w:szCs w:val="21"/>
          </w:rPr>
          <w:t>_data/”</w:t>
        </w:r>
      </w:ins>
      <w:ins w:id="530" w:author="ZHOU XUDONG" w:date="2020-08-18T18:11:00Z">
        <w:r w:rsidR="00717450">
          <w:rPr>
            <w:rFonts w:ascii="Arial" w:eastAsia="Arial" w:hAnsi="Arial" w:cs="Arial"/>
            <w:color w:val="000000"/>
            <w:sz w:val="21"/>
            <w:szCs w:val="21"/>
          </w:rPr>
          <w:t>. The soft linkage will save space</w:t>
        </w:r>
      </w:ins>
      <w:ins w:id="531" w:author="ZHOU XUDONG" w:date="2020-08-18T18:12:00Z">
        <w:r w:rsidR="00717450">
          <w:rPr>
            <w:rFonts w:ascii="Arial" w:eastAsia="Arial" w:hAnsi="Arial" w:cs="Arial"/>
            <w:color w:val="000000"/>
            <w:sz w:val="21"/>
            <w:szCs w:val="21"/>
          </w:rPr>
          <w:t xml:space="preserve"> if you have multiple CaMa-Flood runs. </w:t>
        </w:r>
      </w:ins>
    </w:p>
    <w:p w14:paraId="4D2465A1"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1"/>
          <w:szCs w:val="21"/>
        </w:rPr>
      </w:pPr>
      <w:del w:id="532" w:author="Xudong Zhou" w:date="2019-10-11T06:16:00Z">
        <w:r>
          <w:rPr>
            <w:rFonts w:ascii="Arial" w:eastAsia="Arial" w:hAnsi="Arial" w:cs="Arial"/>
            <w:b/>
            <w:noProof/>
            <w:color w:val="000000"/>
            <w:sz w:val="21"/>
            <w:szCs w:val="21"/>
          </w:rPr>
          <w:lastRenderedPageBreak/>
          <w:drawing>
            <wp:inline distT="0" distB="0" distL="0" distR="0" wp14:anchorId="1FCA7B47" wp14:editId="35E821D8">
              <wp:extent cx="3705944" cy="296466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3705944" cy="2964668"/>
                      </a:xfrm>
                      <a:prstGeom prst="rect">
                        <a:avLst/>
                      </a:prstGeom>
                      <a:ln/>
                    </pic:spPr>
                  </pic:pic>
                </a:graphicData>
              </a:graphic>
            </wp:inline>
          </w:drawing>
        </w:r>
        <w:r>
          <w:rPr>
            <w:rFonts w:ascii="Arial" w:eastAsia="Arial" w:hAnsi="Arial" w:cs="Arial"/>
            <w:b/>
            <w:color w:val="000000"/>
            <w:sz w:val="21"/>
            <w:szCs w:val="21"/>
          </w:rPr>
          <w:delText xml:space="preserve"> </w:delText>
        </w:r>
      </w:del>
      <w:ins w:id="533" w:author="Xudong Zhou" w:date="2019-10-11T06:13:00Z">
        <w:r>
          <w:rPr>
            <w:rFonts w:ascii="Arial" w:eastAsia="Arial" w:hAnsi="Arial" w:cs="Arial"/>
            <w:b/>
            <w:noProof/>
            <w:color w:val="000000"/>
            <w:sz w:val="21"/>
            <w:szCs w:val="21"/>
          </w:rPr>
          <w:drawing>
            <wp:inline distT="114300" distB="114300" distL="114300" distR="114300" wp14:anchorId="25672726" wp14:editId="0155A1D1">
              <wp:extent cx="2573416" cy="2427922"/>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573416" cy="2427922"/>
                      </a:xfrm>
                      <a:prstGeom prst="rect">
                        <a:avLst/>
                      </a:prstGeom>
                      <a:ln/>
                    </pic:spPr>
                  </pic:pic>
                </a:graphicData>
              </a:graphic>
            </wp:inline>
          </w:drawing>
        </w:r>
        <w:r>
          <w:rPr>
            <w:rFonts w:ascii="Arial" w:eastAsia="Arial" w:hAnsi="Arial" w:cs="Arial"/>
            <w:b/>
            <w:noProof/>
            <w:color w:val="000000"/>
            <w:sz w:val="21"/>
            <w:szCs w:val="21"/>
          </w:rPr>
          <w:drawing>
            <wp:inline distT="114300" distB="114300" distL="114300" distR="114300" wp14:anchorId="4D2D8D91" wp14:editId="679CC7D2">
              <wp:extent cx="2524125" cy="242316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524125" cy="2423160"/>
                      </a:xfrm>
                      <a:prstGeom prst="rect">
                        <a:avLst/>
                      </a:prstGeom>
                      <a:ln/>
                    </pic:spPr>
                  </pic:pic>
                </a:graphicData>
              </a:graphic>
            </wp:inline>
          </w:drawing>
        </w:r>
      </w:ins>
    </w:p>
    <w:p w14:paraId="085BA470" w14:textId="4542879A" w:rsidR="00954414" w:rsidRDefault="00E82155">
      <w:pPr>
        <w:keepLines/>
        <w:pBdr>
          <w:top w:val="nil"/>
          <w:left w:val="nil"/>
          <w:bottom w:val="nil"/>
          <w:right w:val="nil"/>
          <w:between w:val="nil"/>
        </w:pBdr>
        <w:spacing w:line="300" w:lineRule="auto"/>
        <w:jc w:val="both"/>
        <w:rPr>
          <w:rFonts w:ascii="Arial" w:eastAsia="Arial" w:hAnsi="Arial" w:cs="Arial"/>
          <w:b/>
          <w:color w:val="000000"/>
          <w:sz w:val="20"/>
          <w:szCs w:val="20"/>
        </w:rPr>
      </w:pPr>
      <w:r>
        <w:rPr>
          <w:rFonts w:ascii="Arial" w:eastAsia="Arial" w:hAnsi="Arial" w:cs="Arial"/>
          <w:b/>
          <w:color w:val="000000"/>
          <w:sz w:val="20"/>
          <w:szCs w:val="20"/>
        </w:rPr>
        <w:t>Figure 2.1 Example of downscaled floodplain depth</w:t>
      </w:r>
      <w:ins w:id="534" w:author="Xudong Zhou" w:date="2019-10-11T06:10:00Z">
        <w:r>
          <w:rPr>
            <w:rFonts w:ascii="Arial" w:eastAsia="Arial" w:hAnsi="Arial" w:cs="Arial"/>
            <w:b/>
            <w:color w:val="000000"/>
            <w:sz w:val="20"/>
            <w:szCs w:val="20"/>
          </w:rPr>
          <w:t xml:space="preserve"> (left:1min, right: 3sec)</w:t>
        </w:r>
      </w:ins>
      <w:r>
        <w:rPr>
          <w:rFonts w:ascii="Arial" w:eastAsia="Arial" w:hAnsi="Arial" w:cs="Arial"/>
          <w:b/>
          <w:color w:val="000000"/>
          <w:sz w:val="20"/>
          <w:szCs w:val="20"/>
        </w:rPr>
        <w:t>.</w:t>
      </w:r>
      <w:ins w:id="535" w:author="ZHOU XUDONG" w:date="2020-08-18T21:00:00Z">
        <w:r w:rsidR="008068DA">
          <w:rPr>
            <w:rFonts w:ascii="Arial" w:eastAsia="Arial" w:hAnsi="Arial" w:cs="Arial"/>
            <w:b/>
            <w:color w:val="000000"/>
            <w:sz w:val="20"/>
            <w:szCs w:val="20"/>
          </w:rPr>
          <w:t xml:space="preserve"> There is a background elevation map for 3sec map. </w:t>
        </w:r>
      </w:ins>
    </w:p>
    <w:p w14:paraId="3EC01316" w14:textId="77777777" w:rsidR="00954414" w:rsidRDefault="00954414">
      <w:pPr>
        <w:keepLines/>
        <w:pBdr>
          <w:top w:val="nil"/>
          <w:left w:val="nil"/>
          <w:bottom w:val="nil"/>
          <w:right w:val="nil"/>
          <w:between w:val="nil"/>
        </w:pBdr>
        <w:spacing w:line="300" w:lineRule="auto"/>
        <w:jc w:val="both"/>
        <w:rPr>
          <w:rFonts w:ascii="Arial" w:eastAsia="Arial" w:hAnsi="Arial" w:cs="Arial"/>
          <w:b/>
          <w:color w:val="000000"/>
          <w:sz w:val="20"/>
          <w:szCs w:val="20"/>
        </w:rPr>
      </w:pPr>
    </w:p>
    <w:p w14:paraId="69A907E2" w14:textId="77777777" w:rsidR="00954414" w:rsidRDefault="00E82155">
      <w:pPr>
        <w:pStyle w:val="2"/>
        <w:pPrChange w:id="536" w:author="ZHOU XUDONG" w:date="2020-08-18T18:20:00Z">
          <w:pPr>
            <w:keepNext/>
            <w:pBdr>
              <w:top w:val="nil"/>
              <w:left w:val="nil"/>
              <w:bottom w:val="nil"/>
              <w:right w:val="nil"/>
              <w:between w:val="nil"/>
            </w:pBdr>
            <w:spacing w:before="240" w:after="100" w:line="360" w:lineRule="auto"/>
          </w:pPr>
        </w:pPrChange>
      </w:pPr>
      <w:bookmarkStart w:id="537" w:name="_Toc50476755"/>
      <w:r>
        <w:t xml:space="preserve">2.7 </w:t>
      </w:r>
      <w:r w:rsidRPr="00975273">
        <w:t>Regionalization</w:t>
      </w:r>
      <w:bookmarkEnd w:id="537"/>
    </w:p>
    <w:p w14:paraId="14A06197" w14:textId="121D7532" w:rsidR="00954414" w:rsidDel="008130DB" w:rsidRDefault="00E82155">
      <w:pPr>
        <w:pBdr>
          <w:top w:val="nil"/>
          <w:left w:val="nil"/>
          <w:bottom w:val="nil"/>
          <w:right w:val="nil"/>
          <w:between w:val="nil"/>
        </w:pBdr>
        <w:spacing w:after="180" w:line="420" w:lineRule="auto"/>
        <w:ind w:firstLine="284"/>
        <w:jc w:val="both"/>
        <w:rPr>
          <w:ins w:id="538" w:author="Xudong Zhou" w:date="2019-10-18T02:54:00Z"/>
          <w:del w:id="539" w:author="ZHOU XUDONG" w:date="2020-08-18T17:24:00Z"/>
          <w:rFonts w:ascii="Arial" w:eastAsia="Arial" w:hAnsi="Arial" w:cs="Arial"/>
          <w:color w:val="000000"/>
          <w:sz w:val="21"/>
          <w:szCs w:val="21"/>
        </w:rPr>
      </w:pPr>
      <w:r>
        <w:rPr>
          <w:rFonts w:ascii="Arial" w:eastAsia="Arial" w:hAnsi="Arial" w:cs="Arial"/>
          <w:color w:val="000000"/>
          <w:sz w:val="21"/>
          <w:szCs w:val="21"/>
        </w:rPr>
        <w:t>For regional simulations, tools to extract regional maps from the global maps are prepared. Please create</w:t>
      </w:r>
      <w:ins w:id="540" w:author="ZHOU XUDONG" w:date="2020-08-18T18:13:00Z">
        <w:r w:rsidR="00717450">
          <w:rPr>
            <w:rFonts w:ascii="Arial" w:eastAsia="Arial" w:hAnsi="Arial" w:cs="Arial"/>
            <w:color w:val="000000"/>
            <w:sz w:val="21"/>
            <w:szCs w:val="21"/>
          </w:rPr>
          <w:t xml:space="preserve"> a new map directory</w:t>
        </w:r>
      </w:ins>
      <w:r>
        <w:rPr>
          <w:rFonts w:ascii="Arial" w:eastAsia="Arial" w:hAnsi="Arial" w:cs="Arial"/>
          <w:color w:val="000000"/>
          <w:sz w:val="21"/>
          <w:szCs w:val="21"/>
        </w:rPr>
        <w:t xml:space="preserve"> and </w:t>
      </w:r>
      <w:ins w:id="541" w:author="ZHOU XUDONG" w:date="2020-08-18T18:13:00Z">
        <w:r w:rsidR="00717450">
          <w:rPr>
            <w:rFonts w:ascii="Arial" w:eastAsia="Arial" w:hAnsi="Arial" w:cs="Arial"/>
            <w:color w:val="000000"/>
            <w:sz w:val="21"/>
            <w:szCs w:val="21"/>
          </w:rPr>
          <w:t xml:space="preserve">enter </w:t>
        </w:r>
      </w:ins>
      <w:del w:id="542" w:author="ZHOU XUDONG" w:date="2020-08-18T18:13:00Z">
        <w:r w:rsidDel="00717450">
          <w:rPr>
            <w:rFonts w:ascii="Arial" w:eastAsia="Arial" w:hAnsi="Arial" w:cs="Arial"/>
            <w:color w:val="000000"/>
            <w:sz w:val="21"/>
            <w:szCs w:val="21"/>
          </w:rPr>
          <w:delText xml:space="preserve">go to the sample regional map directory </w:delText>
        </w:r>
      </w:del>
      <w:r>
        <w:rPr>
          <w:rFonts w:ascii="Arial" w:eastAsia="Arial" w:hAnsi="Arial" w:cs="Arial"/>
          <w:color w:val="000000"/>
          <w:sz w:val="21"/>
          <w:szCs w:val="21"/>
        </w:rPr>
        <w:t>“</w:t>
      </w:r>
      <w:r>
        <w:rPr>
          <w:rFonts w:ascii="Times" w:eastAsia="Times" w:hAnsi="Times" w:cs="Times"/>
          <w:b/>
          <w:color w:val="000000"/>
          <w:sz w:val="21"/>
          <w:szCs w:val="21"/>
          <w:u w:val="single"/>
          <w:shd w:val="clear" w:color="auto" w:fill="D9D9D9"/>
        </w:rPr>
        <w:t xml:space="preserve">mkdir </w:t>
      </w:r>
      <w:r>
        <w:rPr>
          <w:rFonts w:ascii="Times New Roman" w:eastAsia="Times New Roman" w:hAnsi="Times New Roman" w:cs="Times New Roman"/>
          <w:b/>
          <w:color w:val="000000"/>
          <w:sz w:val="21"/>
          <w:szCs w:val="21"/>
          <w:shd w:val="clear" w:color="auto" w:fill="D9D9D9"/>
        </w:rPr>
        <w:t>map/reg_15min/</w:t>
      </w:r>
      <w:r>
        <w:rPr>
          <w:rFonts w:ascii="Arial" w:eastAsia="Arial" w:hAnsi="Arial" w:cs="Arial"/>
          <w:color w:val="000000"/>
          <w:sz w:val="21"/>
          <w:szCs w:val="21"/>
        </w:rPr>
        <w:t xml:space="preserve">”. Copy the script/code for regionalization by </w:t>
      </w:r>
      <w:r>
        <w:rPr>
          <w:rFonts w:ascii="Times New Roman" w:eastAsia="Times New Roman" w:hAnsi="Times New Roman" w:cs="Times New Roman"/>
          <w:b/>
          <w:color w:val="000000"/>
          <w:sz w:val="21"/>
          <w:szCs w:val="21"/>
          <w:shd w:val="clear" w:color="auto" w:fill="D9D9D9"/>
        </w:rPr>
        <w:t>% cp -r map/src/src_region map/reg_15min/src_region</w:t>
      </w:r>
      <w:r>
        <w:rPr>
          <w:rFonts w:ascii="Arial" w:eastAsia="Arial" w:hAnsi="Arial" w:cs="Arial"/>
          <w:color w:val="000000"/>
          <w:sz w:val="21"/>
          <w:szCs w:val="21"/>
        </w:rPr>
        <w:t xml:space="preserve">, and go to </w:t>
      </w:r>
      <w:r>
        <w:rPr>
          <w:rFonts w:ascii="Times New Roman" w:eastAsia="Times New Roman" w:hAnsi="Times New Roman" w:cs="Times New Roman"/>
          <w:b/>
          <w:color w:val="000000"/>
          <w:sz w:val="21"/>
          <w:szCs w:val="21"/>
          <w:shd w:val="clear" w:color="auto" w:fill="D9D9D9"/>
        </w:rPr>
        <w:t>map/reg_15min/src_region</w:t>
      </w:r>
      <w:r>
        <w:rPr>
          <w:rFonts w:ascii="Arial" w:eastAsia="Arial" w:hAnsi="Arial" w:cs="Arial"/>
          <w:color w:val="000000"/>
          <w:sz w:val="21"/>
          <w:szCs w:val="21"/>
        </w:rPr>
        <w:t xml:space="preserve"> directory.</w:t>
      </w:r>
      <w:del w:id="543" w:author="ZHOU XUDONG" w:date="2020-08-18T18:15:00Z">
        <w:r w:rsidDel="00717450">
          <w:rPr>
            <w:rFonts w:ascii="Arial" w:eastAsia="Arial" w:hAnsi="Arial" w:cs="Arial"/>
            <w:color w:val="000000"/>
            <w:sz w:val="21"/>
            <w:szCs w:val="21"/>
          </w:rPr>
          <w:delText xml:space="preserve"> </w:delText>
        </w:r>
      </w:del>
      <w:ins w:id="544" w:author="Xudong Zhou" w:date="2019-10-18T02:54:00Z">
        <w:del w:id="545" w:author="ZHOU XUDONG" w:date="2020-08-18T18:15:00Z">
          <w:r w:rsidDel="00717450">
            <w:rPr>
              <w:rFonts w:ascii="Arial" w:eastAsia="Arial" w:hAnsi="Arial" w:cs="Arial"/>
              <w:color w:val="000000"/>
              <w:sz w:val="21"/>
              <w:szCs w:val="21"/>
            </w:rPr>
            <w:delText>First edit generate_inpmat.F90, specify the ${inpmat} and ${diminfo} name according to your map resolution.</w:delText>
          </w:r>
        </w:del>
        <w:r>
          <w:rPr>
            <w:rFonts w:ascii="Arial" w:eastAsia="Arial" w:hAnsi="Arial" w:cs="Arial"/>
            <w:color w:val="000000"/>
            <w:sz w:val="21"/>
            <w:szCs w:val="21"/>
          </w:rPr>
          <w:t xml:space="preserve"> Execute </w:t>
        </w:r>
        <w:del w:id="546" w:author="ZHOU XUDONG" w:date="2020-08-18T18:15:00Z">
          <w:r w:rsidDel="00717450">
            <w:rPr>
              <w:rFonts w:ascii="Arial" w:eastAsia="Arial" w:hAnsi="Arial" w:cs="Arial"/>
              <w:color w:val="000000"/>
              <w:sz w:val="21"/>
              <w:szCs w:val="21"/>
            </w:rPr>
            <w:delText>it</w:delText>
          </w:r>
        </w:del>
      </w:ins>
      <w:ins w:id="547" w:author="ZHOU XUDONG" w:date="2020-08-18T18:15:00Z">
        <w:r w:rsidR="00717450">
          <w:rPr>
            <w:rFonts w:ascii="Arial" w:eastAsia="Arial" w:hAnsi="Arial" w:cs="Arial"/>
            <w:color w:val="000000"/>
            <w:sz w:val="21"/>
            <w:szCs w:val="21"/>
          </w:rPr>
          <w:t>all .F90 mod</w:t>
        </w:r>
      </w:ins>
      <w:ins w:id="548" w:author="ZHOU XUDONG" w:date="2020-08-18T18:16:00Z">
        <w:r w:rsidR="00717450">
          <w:rPr>
            <w:rFonts w:ascii="Arial" w:eastAsia="Arial" w:hAnsi="Arial" w:cs="Arial"/>
            <w:color w:val="000000"/>
            <w:sz w:val="21"/>
            <w:szCs w:val="21"/>
          </w:rPr>
          <w:t>ules</w:t>
        </w:r>
      </w:ins>
      <w:ins w:id="549" w:author="Xudong Zhou" w:date="2019-10-18T02:54:00Z">
        <w:r>
          <w:rPr>
            <w:rFonts w:ascii="Arial" w:eastAsia="Arial" w:hAnsi="Arial" w:cs="Arial"/>
            <w:color w:val="000000"/>
            <w:sz w:val="21"/>
            <w:szCs w:val="21"/>
          </w:rPr>
          <w:t xml:space="preserve"> by </w:t>
        </w:r>
        <w:r w:rsidRPr="00717450">
          <w:rPr>
            <w:rFonts w:ascii="Arial" w:eastAsia="Arial" w:hAnsi="Arial" w:cs="Arial"/>
            <w:color w:val="000000"/>
            <w:sz w:val="21"/>
            <w:szCs w:val="21"/>
            <w:highlight w:val="lightGray"/>
            <w:rPrChange w:id="550" w:author="ZHOU XUDONG" w:date="2020-08-18T18:16:00Z">
              <w:rPr>
                <w:rFonts w:ascii="Arial" w:eastAsia="Arial" w:hAnsi="Arial" w:cs="Arial"/>
                <w:color w:val="000000"/>
                <w:sz w:val="21"/>
                <w:szCs w:val="21"/>
              </w:rPr>
            </w:rPrChange>
          </w:rPr>
          <w:t>%make</w:t>
        </w:r>
        <w:r>
          <w:rPr>
            <w:rFonts w:ascii="Arial" w:eastAsia="Arial" w:hAnsi="Arial" w:cs="Arial"/>
            <w:color w:val="000000"/>
            <w:sz w:val="21"/>
            <w:szCs w:val="21"/>
          </w:rPr>
          <w:t xml:space="preserve">. Edit the script </w:t>
        </w:r>
        <w:r w:rsidRPr="00717450">
          <w:rPr>
            <w:rFonts w:ascii="Arial" w:eastAsia="Arial" w:hAnsi="Arial" w:cs="Arial"/>
            <w:color w:val="000000"/>
            <w:sz w:val="21"/>
            <w:szCs w:val="21"/>
            <w:highlight w:val="lightGray"/>
            <w:rPrChange w:id="551" w:author="ZHOU XUDONG" w:date="2020-08-18T18:16:00Z">
              <w:rPr>
                <w:rFonts w:ascii="Arial" w:eastAsia="Arial" w:hAnsi="Arial" w:cs="Arial"/>
                <w:color w:val="000000"/>
                <w:sz w:val="21"/>
                <w:szCs w:val="21"/>
              </w:rPr>
            </w:rPrChange>
          </w:rPr>
          <w:t>s01-regional_map.sh</w:t>
        </w:r>
        <w:r>
          <w:rPr>
            <w:rFonts w:ascii="Arial" w:eastAsia="Arial" w:hAnsi="Arial" w:cs="Arial"/>
            <w:color w:val="000000"/>
            <w:sz w:val="21"/>
            <w:szCs w:val="21"/>
          </w:rPr>
          <w:t xml:space="preserve"> to specify the original global map directory and domain of regional maps. Because the original global map is large in size, </w:t>
        </w:r>
        <w:del w:id="552" w:author="ZHOU XUDONG" w:date="2020-08-18T18:16:00Z">
          <w:r w:rsidDel="00717450">
            <w:rPr>
              <w:rFonts w:ascii="Arial" w:eastAsia="Arial" w:hAnsi="Arial" w:cs="Arial"/>
              <w:color w:val="000000"/>
              <w:sz w:val="21"/>
              <w:szCs w:val="21"/>
            </w:rPr>
            <w:delText>please</w:delText>
          </w:r>
        </w:del>
      </w:ins>
      <w:ins w:id="553" w:author="ZHOU XUDONG" w:date="2020-08-18T18:16:00Z">
        <w:r w:rsidR="00717450">
          <w:rPr>
            <w:rFonts w:ascii="Arial" w:eastAsia="Arial" w:hAnsi="Arial" w:cs="Arial"/>
            <w:color w:val="000000"/>
            <w:sz w:val="21"/>
            <w:szCs w:val="21"/>
          </w:rPr>
          <w:t>you can</w:t>
        </w:r>
      </w:ins>
      <w:ins w:id="554" w:author="Xudong Zhou" w:date="2019-10-18T02:54:00Z">
        <w:r>
          <w:rPr>
            <w:rFonts w:ascii="Arial" w:eastAsia="Arial" w:hAnsi="Arial" w:cs="Arial"/>
            <w:color w:val="000000"/>
            <w:sz w:val="21"/>
            <w:szCs w:val="21"/>
          </w:rPr>
          <w:t xml:space="preserve"> use soft links to original</w:t>
        </w:r>
      </w:ins>
      <w:ins w:id="555" w:author="ZHOU XUDONG" w:date="2020-08-18T18:16:00Z">
        <w:r w:rsidR="00717450">
          <w:rPr>
            <w:rFonts w:ascii="Arial" w:eastAsia="Arial" w:hAnsi="Arial" w:cs="Arial"/>
            <w:color w:val="000000"/>
            <w:sz w:val="21"/>
            <w:szCs w:val="21"/>
          </w:rPr>
          <w:t xml:space="preserve"> global</w:t>
        </w:r>
      </w:ins>
      <w:ins w:id="556" w:author="Xudong Zhou" w:date="2019-10-18T02:54:00Z">
        <w:r>
          <w:rPr>
            <w:rFonts w:ascii="Arial" w:eastAsia="Arial" w:hAnsi="Arial" w:cs="Arial"/>
            <w:color w:val="000000"/>
            <w:sz w:val="21"/>
            <w:szCs w:val="21"/>
          </w:rPr>
          <w:t xml:space="preserve"> map </w:t>
        </w:r>
        <w:r w:rsidRPr="008477DA">
          <w:rPr>
            <w:rFonts w:ascii="Arial" w:eastAsia="Arial" w:hAnsi="Arial" w:cs="Arial"/>
            <w:color w:val="000000"/>
            <w:sz w:val="21"/>
            <w:szCs w:val="21"/>
            <w:highlight w:val="lightGray"/>
            <w:rPrChange w:id="557" w:author="ZHOU XUDONG" w:date="2020-08-18T18:36:00Z">
              <w:rPr>
                <w:rFonts w:ascii="Arial" w:eastAsia="Arial" w:hAnsi="Arial" w:cs="Arial"/>
                <w:color w:val="000000"/>
                <w:sz w:val="21"/>
                <w:szCs w:val="21"/>
              </w:rPr>
            </w:rPrChange>
          </w:rPr>
          <w:t>%ln -s /home/yamadai/work/cmf_v</w:t>
        </w:r>
      </w:ins>
      <w:ins w:id="558" w:author="山崎　大" w:date="2020-12-23T13:47:00Z">
        <w:r w:rsidR="00D72B9B">
          <w:rPr>
            <w:rFonts w:ascii="Arial" w:eastAsia="Arial" w:hAnsi="Arial" w:cs="Arial"/>
            <w:color w:val="000000"/>
            <w:sz w:val="21"/>
            <w:szCs w:val="21"/>
            <w:highlight w:val="lightGray"/>
          </w:rPr>
          <w:t>400</w:t>
        </w:r>
      </w:ins>
      <w:ins w:id="559" w:author="Xudong Zhou" w:date="2019-10-18T02:54:00Z">
        <w:del w:id="560" w:author="山崎　大" w:date="2020-12-23T13:47:00Z">
          <w:r w:rsidRPr="008477DA" w:rsidDel="00D72B9B">
            <w:rPr>
              <w:rFonts w:ascii="Arial" w:eastAsia="Arial" w:hAnsi="Arial" w:cs="Arial"/>
              <w:color w:val="000000"/>
              <w:sz w:val="21"/>
              <w:szCs w:val="21"/>
              <w:highlight w:val="lightGray"/>
              <w:rPrChange w:id="561" w:author="ZHOU XUDONG" w:date="2020-08-18T18:36:00Z">
                <w:rPr>
                  <w:rFonts w:ascii="Arial" w:eastAsia="Arial" w:hAnsi="Arial" w:cs="Arial"/>
                  <w:color w:val="000000"/>
                  <w:sz w:val="21"/>
                  <w:szCs w:val="21"/>
                </w:rPr>
              </w:rPrChange>
            </w:rPr>
            <w:delText>395</w:delText>
          </w:r>
        </w:del>
        <w:r w:rsidRPr="008477DA">
          <w:rPr>
            <w:rFonts w:ascii="Arial" w:eastAsia="Arial" w:hAnsi="Arial" w:cs="Arial"/>
            <w:color w:val="000000"/>
            <w:sz w:val="21"/>
            <w:szCs w:val="21"/>
            <w:highlight w:val="lightGray"/>
            <w:rPrChange w:id="562" w:author="ZHOU XUDONG" w:date="2020-08-18T18:36:00Z">
              <w:rPr>
                <w:rFonts w:ascii="Arial" w:eastAsia="Arial" w:hAnsi="Arial" w:cs="Arial"/>
                <w:color w:val="000000"/>
                <w:sz w:val="21"/>
                <w:szCs w:val="21"/>
              </w:rPr>
            </w:rPrChange>
          </w:rPr>
          <w:t>_data/map/glb_15min/ .</w:t>
        </w:r>
        <w:r>
          <w:rPr>
            <w:rFonts w:ascii="Arial" w:eastAsia="Arial" w:hAnsi="Arial" w:cs="Arial"/>
            <w:color w:val="000000"/>
            <w:sz w:val="21"/>
            <w:szCs w:val="21"/>
          </w:rPr>
          <w:t xml:space="preserve"> </w:t>
        </w:r>
      </w:ins>
    </w:p>
    <w:p w14:paraId="67CC9454" w14:textId="77777777" w:rsidR="00954414" w:rsidDel="008130DB" w:rsidRDefault="00954414">
      <w:pPr>
        <w:pBdr>
          <w:top w:val="nil"/>
          <w:left w:val="nil"/>
          <w:bottom w:val="nil"/>
          <w:right w:val="nil"/>
          <w:between w:val="nil"/>
        </w:pBdr>
        <w:spacing w:after="180" w:line="420" w:lineRule="auto"/>
        <w:ind w:firstLine="284"/>
        <w:jc w:val="both"/>
        <w:rPr>
          <w:ins w:id="563" w:author="Xudong Zhou" w:date="2019-10-18T02:54:00Z"/>
          <w:del w:id="564" w:author="ZHOU XUDONG" w:date="2020-08-18T17:24:00Z"/>
          <w:rFonts w:ascii="Arial" w:eastAsia="Arial" w:hAnsi="Arial" w:cs="Arial"/>
          <w:color w:val="000000"/>
          <w:sz w:val="21"/>
          <w:szCs w:val="21"/>
        </w:rPr>
      </w:pPr>
    </w:p>
    <w:p w14:paraId="2E633661" w14:textId="77777777" w:rsidR="00954414" w:rsidRDefault="00E82155" w:rsidP="008130DB">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del w:id="565" w:author="Xudong Zhou" w:date="2019-10-18T02:54:00Z">
        <w:r>
          <w:rPr>
            <w:rFonts w:ascii="Arial" w:eastAsia="Arial" w:hAnsi="Arial" w:cs="Arial"/>
            <w:color w:val="000000"/>
            <w:sz w:val="21"/>
            <w:szCs w:val="21"/>
          </w:rPr>
          <w:delText>Edit the script s01-regional_map.sh to specify the original global map directory domain of regional maps.</w:delText>
        </w:r>
      </w:del>
      <w:ins w:id="566" w:author="Xudong Zhou" w:date="2019-10-18T02:57:00Z">
        <w:del w:id="567" w:author="Xudong Zhou" w:date="2019-10-18T02:54:00Z">
          <w:r>
            <w:rPr>
              <w:rFonts w:ascii="Arial" w:eastAsia="Arial" w:hAnsi="Arial" w:cs="Arial"/>
              <w:color w:val="000000"/>
              <w:sz w:val="21"/>
              <w:szCs w:val="21"/>
            </w:rPr>
            <w:delText xml:space="preserve"> Because the original global map is large in size, please use soft links to original map </w:delText>
          </w:r>
          <w:r>
            <w:rPr>
              <w:rFonts w:ascii="Arial" w:eastAsia="Arial" w:hAnsi="Arial" w:cs="Arial"/>
              <w:color w:val="000000"/>
              <w:sz w:val="21"/>
              <w:szCs w:val="21"/>
              <w:u w:val="single"/>
              <w:rPrChange w:id="568" w:author="Xudong Zhou" w:date="2019-10-18T03:02:00Z">
                <w:rPr>
                  <w:rFonts w:ascii="Arial" w:eastAsia="Arial" w:hAnsi="Arial" w:cs="Arial"/>
                  <w:color w:val="000000"/>
                  <w:sz w:val="21"/>
                  <w:szCs w:val="21"/>
                </w:rPr>
              </w:rPrChange>
            </w:rPr>
            <w:delText xml:space="preserve">%ln -s /home/yamadai/work/cmf_v395_data/map/glb_06min/ . </w:delText>
          </w:r>
        </w:del>
      </w:ins>
    </w:p>
    <w:p w14:paraId="2F29F53D"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Execute </w:t>
      </w:r>
      <w:r w:rsidRPr="00717450">
        <w:rPr>
          <w:rFonts w:ascii="Arial" w:eastAsia="Arial" w:hAnsi="Arial" w:cs="Arial"/>
          <w:color w:val="000000"/>
          <w:sz w:val="21"/>
          <w:szCs w:val="21"/>
          <w:highlight w:val="lightGray"/>
          <w:rPrChange w:id="569" w:author="ZHOU XUDONG" w:date="2020-08-18T18:16:00Z">
            <w:rPr>
              <w:rFonts w:ascii="Arial" w:eastAsia="Arial" w:hAnsi="Arial" w:cs="Arial"/>
              <w:color w:val="000000"/>
              <w:sz w:val="21"/>
              <w:szCs w:val="21"/>
            </w:rPr>
          </w:rPrChange>
        </w:rPr>
        <w:t>./</w:t>
      </w:r>
      <w:r>
        <w:rPr>
          <w:rFonts w:ascii="Times New Roman" w:eastAsia="Times New Roman" w:hAnsi="Times New Roman" w:cs="Times New Roman"/>
          <w:b/>
          <w:color w:val="000000"/>
          <w:sz w:val="21"/>
          <w:szCs w:val="21"/>
          <w:u w:val="single"/>
          <w:shd w:val="clear" w:color="auto" w:fill="D9D9D9"/>
        </w:rPr>
        <w:t>s01-regional_map.sh</w:t>
      </w:r>
      <w:r>
        <w:rPr>
          <w:rFonts w:ascii="Arial" w:eastAsia="Arial" w:hAnsi="Arial" w:cs="Arial"/>
          <w:color w:val="000000"/>
          <w:sz w:val="21"/>
          <w:szCs w:val="21"/>
        </w:rPr>
        <w:t xml:space="preserve"> which includes </w:t>
      </w:r>
      <w:r>
        <w:rPr>
          <w:rFonts w:ascii="Times New Roman" w:eastAsia="Times New Roman" w:hAnsi="Times New Roman" w:cs="Times New Roman"/>
          <w:b/>
          <w:color w:val="000000"/>
          <w:sz w:val="21"/>
          <w:szCs w:val="21"/>
          <w:shd w:val="clear" w:color="auto" w:fill="D9D9D9"/>
        </w:rPr>
        <w:t>cut_domain.F90</w:t>
      </w:r>
      <w:r>
        <w:rPr>
          <w:rFonts w:ascii="Arial" w:eastAsia="Arial" w:hAnsi="Arial" w:cs="Arial"/>
          <w:color w:val="000000"/>
          <w:sz w:val="21"/>
          <w:szCs w:val="21"/>
        </w:rPr>
        <w:t xml:space="preserve"> (extract regional maps), </w:t>
      </w:r>
      <w:r>
        <w:rPr>
          <w:rFonts w:ascii="Times New Roman" w:eastAsia="Times New Roman" w:hAnsi="Times New Roman" w:cs="Times New Roman"/>
          <w:b/>
          <w:color w:val="000000"/>
          <w:sz w:val="21"/>
          <w:szCs w:val="21"/>
          <w:shd w:val="clear" w:color="auto" w:fill="D9D9D9"/>
        </w:rPr>
        <w:t>cut_bifway.F90</w:t>
      </w:r>
      <w:r>
        <w:rPr>
          <w:rFonts w:ascii="Arial" w:eastAsia="Arial" w:hAnsi="Arial" w:cs="Arial"/>
          <w:color w:val="000000"/>
          <w:sz w:val="21"/>
          <w:szCs w:val="21"/>
        </w:rPr>
        <w:t xml:space="preserve"> (extract bifurcation channel), </w:t>
      </w:r>
      <w:r>
        <w:rPr>
          <w:rFonts w:ascii="Times New Roman" w:eastAsia="Times New Roman" w:hAnsi="Times New Roman" w:cs="Times New Roman"/>
          <w:b/>
          <w:color w:val="000000"/>
          <w:sz w:val="21"/>
          <w:szCs w:val="21"/>
          <w:shd w:val="clear" w:color="auto" w:fill="D9D9D9"/>
        </w:rPr>
        <w:t>set_map.F90</w:t>
      </w:r>
      <w:r>
        <w:rPr>
          <w:rFonts w:ascii="Arial" w:eastAsia="Arial" w:hAnsi="Arial" w:cs="Arial"/>
          <w:color w:val="000000"/>
          <w:sz w:val="21"/>
          <w:szCs w:val="21"/>
        </w:rPr>
        <w:t xml:space="preserve"> (calculate associate info from river network maps), </w:t>
      </w:r>
      <w:r>
        <w:rPr>
          <w:rFonts w:ascii="Times New Roman" w:eastAsia="Times New Roman" w:hAnsi="Times New Roman" w:cs="Times New Roman"/>
          <w:b/>
          <w:color w:val="000000"/>
          <w:sz w:val="21"/>
          <w:szCs w:val="21"/>
          <w:shd w:val="clear" w:color="auto" w:fill="D9D9D9"/>
        </w:rPr>
        <w:t>combine_hires.F90</w:t>
      </w:r>
      <w:r>
        <w:rPr>
          <w:rFonts w:ascii="Arial" w:eastAsia="Arial" w:hAnsi="Arial" w:cs="Arial"/>
          <w:color w:val="000000"/>
          <w:sz w:val="21"/>
          <w:szCs w:val="21"/>
        </w:rPr>
        <w:t xml:space="preserve"> (extract sub-grid high-resolution info),</w:t>
      </w:r>
      <w:del w:id="570" w:author="Xudong Zhou" w:date="2019-10-18T02:54:00Z">
        <w:r>
          <w:rPr>
            <w:rFonts w:ascii="Arial" w:eastAsia="Arial" w:hAnsi="Arial" w:cs="Arial"/>
            <w:color w:val="000000"/>
            <w:sz w:val="21"/>
            <w:szCs w:val="21"/>
          </w:rPr>
          <w:delText xml:space="preserve"> , </w:delText>
        </w:r>
      </w:del>
      <w:r>
        <w:rPr>
          <w:rFonts w:ascii="Arial" w:eastAsia="Arial" w:hAnsi="Arial" w:cs="Arial"/>
          <w:color w:val="000000"/>
          <w:sz w:val="21"/>
          <w:szCs w:val="21"/>
        </w:rPr>
        <w:t xml:space="preserve">and </w:t>
      </w:r>
      <w:r>
        <w:rPr>
          <w:rFonts w:ascii="Times New Roman" w:eastAsia="Times New Roman" w:hAnsi="Times New Roman" w:cs="Times New Roman"/>
          <w:b/>
          <w:color w:val="000000"/>
          <w:sz w:val="21"/>
          <w:szCs w:val="21"/>
          <w:shd w:val="clear" w:color="auto" w:fill="D9D9D9"/>
        </w:rPr>
        <w:t>generate_inpmat</w:t>
      </w:r>
      <w:del w:id="571" w:author="Xudong Zhou" w:date="2019-10-18T02:53:00Z">
        <w:r>
          <w:delText xml:space="preserve">     </w:delText>
        </w:r>
      </w:del>
      <w:r>
        <w:rPr>
          <w:rFonts w:ascii="Times New Roman" w:eastAsia="Times New Roman" w:hAnsi="Times New Roman" w:cs="Times New Roman"/>
          <w:b/>
          <w:color w:val="000000"/>
          <w:sz w:val="21"/>
          <w:szCs w:val="21"/>
          <w:shd w:val="clear" w:color="auto" w:fill="D9D9D9"/>
        </w:rPr>
        <w:t>.F90</w:t>
      </w:r>
      <w:r>
        <w:rPr>
          <w:rFonts w:ascii="Arial" w:eastAsia="Arial" w:hAnsi="Arial" w:cs="Arial"/>
          <w:color w:val="000000"/>
          <w:sz w:val="21"/>
          <w:szCs w:val="21"/>
        </w:rPr>
        <w:t xml:space="preserve"> (generate input matrix for regional simulations for</w:t>
      </w:r>
      <w:r>
        <w:rPr>
          <w:rFonts w:ascii="Times" w:eastAsia="Times" w:hAnsi="Times" w:cs="Times"/>
          <w:b/>
          <w:color w:val="000000"/>
          <w:sz w:val="21"/>
          <w:szCs w:val="21"/>
        </w:rPr>
        <w:t xml:space="preserve"> inp/test-1deg/</w:t>
      </w:r>
      <w:r>
        <w:rPr>
          <w:rFonts w:ascii="Arial" w:eastAsia="Arial" w:hAnsi="Arial" w:cs="Arial"/>
          <w:color w:val="000000"/>
          <w:sz w:val="21"/>
          <w:szCs w:val="21"/>
        </w:rPr>
        <w:t xml:space="preserve"> </w:t>
      </w:r>
      <w:ins w:id="572" w:author="Xudong Zhou" w:date="2019-11-05T01:04:00Z">
        <w:r>
          <w:rPr>
            <w:rFonts w:ascii="Arial" w:eastAsia="Arial" w:hAnsi="Arial" w:cs="Arial"/>
            <w:color w:val="000000"/>
            <w:sz w:val="21"/>
            <w:szCs w:val="21"/>
          </w:rPr>
          <w:t xml:space="preserve">default </w:t>
        </w:r>
      </w:ins>
      <w:r>
        <w:rPr>
          <w:rFonts w:ascii="Arial" w:eastAsia="Arial" w:hAnsi="Arial" w:cs="Arial"/>
          <w:color w:val="000000"/>
          <w:sz w:val="21"/>
          <w:szCs w:val="21"/>
        </w:rPr>
        <w:t xml:space="preserve">sample forcing). Scripts </w:t>
      </w:r>
      <w:r>
        <w:rPr>
          <w:rFonts w:ascii="Times New Roman" w:eastAsia="Times New Roman" w:hAnsi="Times New Roman" w:cs="Times New Roman"/>
          <w:b/>
          <w:color w:val="000000"/>
          <w:sz w:val="21"/>
          <w:szCs w:val="21"/>
          <w:shd w:val="clear" w:color="auto" w:fill="D9D9D9"/>
        </w:rPr>
        <w:t>s02-wrte_ctl_map.sh</w:t>
      </w:r>
      <w:r>
        <w:rPr>
          <w:rFonts w:ascii="Arial" w:eastAsia="Arial" w:hAnsi="Arial" w:cs="Arial"/>
          <w:color w:val="000000"/>
          <w:sz w:val="21"/>
          <w:szCs w:val="21"/>
        </w:rPr>
        <w:t xml:space="preserve"> and </w:t>
      </w:r>
      <w:r>
        <w:rPr>
          <w:rFonts w:ascii="Times New Roman" w:eastAsia="Times New Roman" w:hAnsi="Times New Roman" w:cs="Times New Roman"/>
          <w:b/>
          <w:color w:val="000000"/>
          <w:sz w:val="21"/>
          <w:szCs w:val="21"/>
          <w:shd w:val="clear" w:color="auto" w:fill="D9D9D9"/>
        </w:rPr>
        <w:t>s03-wrte_ctl_hires.sh</w:t>
      </w:r>
      <w:r>
        <w:rPr>
          <w:rFonts w:ascii="Arial" w:eastAsia="Arial" w:hAnsi="Arial" w:cs="Arial"/>
          <w:color w:val="000000"/>
          <w:sz w:val="21"/>
          <w:szCs w:val="21"/>
        </w:rPr>
        <w:t xml:space="preserve"> to generate CTL file for GrADS are also execute</w:t>
      </w:r>
      <w:ins w:id="573" w:author="Xudong Zhou" w:date="2020-05-30T05:25:00Z">
        <w:r>
          <w:rPr>
            <w:rFonts w:ascii="Arial" w:eastAsia="Arial" w:hAnsi="Arial" w:cs="Arial"/>
            <w:color w:val="000000"/>
            <w:sz w:val="21"/>
            <w:szCs w:val="21"/>
          </w:rPr>
          <w:t>d</w:t>
        </w:r>
      </w:ins>
      <w:del w:id="574" w:author="Xudong Zhou" w:date="2020-05-30T05:25:00Z">
        <w:r>
          <w:rPr>
            <w:rFonts w:ascii="Arial" w:eastAsia="Arial" w:hAnsi="Arial" w:cs="Arial"/>
            <w:color w:val="000000"/>
            <w:sz w:val="21"/>
            <w:szCs w:val="21"/>
          </w:rPr>
          <w:delText>s</w:delText>
        </w:r>
      </w:del>
      <w:r>
        <w:rPr>
          <w:rFonts w:ascii="Arial" w:eastAsia="Arial" w:hAnsi="Arial" w:cs="Arial"/>
          <w:color w:val="000000"/>
          <w:sz w:val="21"/>
          <w:szCs w:val="21"/>
        </w:rPr>
        <w:t xml:space="preserve"> within </w:t>
      </w:r>
      <w:r>
        <w:rPr>
          <w:rFonts w:ascii="Times New Roman" w:eastAsia="Times New Roman" w:hAnsi="Times New Roman" w:cs="Times New Roman"/>
          <w:b/>
          <w:color w:val="000000"/>
          <w:sz w:val="21"/>
          <w:szCs w:val="21"/>
          <w:shd w:val="clear" w:color="auto" w:fill="D9D9D9"/>
        </w:rPr>
        <w:t>s01-regional_map.sh</w:t>
      </w:r>
      <w:r>
        <w:rPr>
          <w:rFonts w:ascii="Arial" w:eastAsia="Arial" w:hAnsi="Arial" w:cs="Arial"/>
          <w:color w:val="000000"/>
          <w:sz w:val="21"/>
          <w:szCs w:val="21"/>
        </w:rPr>
        <w:t>.</w:t>
      </w:r>
    </w:p>
    <w:p w14:paraId="77B2025E" w14:textId="77777777" w:rsidR="00954414" w:rsidRDefault="00E82155">
      <w:pPr>
        <w:pBdr>
          <w:top w:val="nil"/>
          <w:left w:val="nil"/>
          <w:bottom w:val="nil"/>
          <w:right w:val="nil"/>
          <w:between w:val="nil"/>
        </w:pBdr>
        <w:spacing w:after="180" w:line="420" w:lineRule="auto"/>
        <w:ind w:firstLine="284"/>
        <w:jc w:val="both"/>
        <w:rPr>
          <w:ins w:id="575" w:author="Xudong Zhou" w:date="2019-10-18T05:07:00Z"/>
          <w:rFonts w:ascii="Arial" w:eastAsia="Arial" w:hAnsi="Arial" w:cs="Arial"/>
          <w:color w:val="000000"/>
          <w:sz w:val="21"/>
          <w:szCs w:val="21"/>
        </w:rPr>
      </w:pPr>
      <w:del w:id="576" w:author="Xudong Zhou" w:date="2020-02-19T03:12:00Z">
        <w:r>
          <w:rPr>
            <w:rFonts w:ascii="Arial" w:eastAsia="Arial" w:hAnsi="Arial" w:cs="Arial"/>
            <w:color w:val="000000"/>
            <w:sz w:val="21"/>
            <w:szCs w:val="21"/>
          </w:rPr>
          <w:delText>Ano</w:delText>
        </w:r>
      </w:del>
      <w:ins w:id="577" w:author="Xudong Zhou" w:date="2020-02-19T03:12:00Z">
        <w:r>
          <w:rPr>
            <w:rFonts w:ascii="Arial" w:eastAsia="Arial" w:hAnsi="Arial" w:cs="Arial"/>
            <w:color w:val="000000"/>
            <w:sz w:val="21"/>
            <w:szCs w:val="21"/>
          </w:rPr>
          <w:t>O</w:t>
        </w:r>
      </w:ins>
      <w:r>
        <w:rPr>
          <w:rFonts w:ascii="Arial" w:eastAsia="Arial" w:hAnsi="Arial" w:cs="Arial"/>
          <w:color w:val="000000"/>
          <w:sz w:val="21"/>
          <w:szCs w:val="21"/>
        </w:rPr>
        <w:t xml:space="preserve">ther procedures (e.g. generate channel cross-section parameters, use GWD-LR river width, set bifurcation channels) are </w:t>
      </w:r>
      <w:ins w:id="578" w:author="Xudong Zhou" w:date="2019-11-05T01:02:00Z">
        <w:r>
          <w:rPr>
            <w:rFonts w:ascii="Arial" w:eastAsia="Arial" w:hAnsi="Arial" w:cs="Arial"/>
            <w:color w:val="000000"/>
            <w:sz w:val="21"/>
            <w:szCs w:val="21"/>
          </w:rPr>
          <w:t xml:space="preserve">the </w:t>
        </w:r>
      </w:ins>
      <w:r>
        <w:rPr>
          <w:rFonts w:ascii="Arial" w:eastAsia="Arial" w:hAnsi="Arial" w:cs="Arial"/>
          <w:color w:val="000000"/>
          <w:sz w:val="21"/>
          <w:szCs w:val="21"/>
        </w:rPr>
        <w:t xml:space="preserve">same as the global river network map. (go </w:t>
      </w:r>
      <w:ins w:id="579" w:author="Xudong Zhou" w:date="2020-05-27T08:02:00Z">
        <w:r>
          <w:rPr>
            <w:rFonts w:ascii="Arial" w:eastAsia="Arial" w:hAnsi="Arial" w:cs="Arial"/>
            <w:color w:val="000000"/>
            <w:sz w:val="21"/>
            <w:szCs w:val="21"/>
          </w:rPr>
          <w:t xml:space="preserve">back </w:t>
        </w:r>
      </w:ins>
      <w:r>
        <w:rPr>
          <w:rFonts w:ascii="Arial" w:eastAsia="Arial" w:hAnsi="Arial" w:cs="Arial"/>
          <w:color w:val="000000"/>
          <w:sz w:val="21"/>
          <w:szCs w:val="21"/>
        </w:rPr>
        <w:t xml:space="preserve">to </w:t>
      </w:r>
      <w:r>
        <w:rPr>
          <w:rFonts w:ascii="Arial" w:eastAsia="Arial" w:hAnsi="Arial" w:cs="Arial"/>
          <w:color w:val="000000"/>
          <w:sz w:val="21"/>
          <w:szCs w:val="21"/>
        </w:rPr>
        <w:lastRenderedPageBreak/>
        <w:t xml:space="preserve">step 3) Please copy </w:t>
      </w:r>
      <w:r w:rsidRPr="00381949">
        <w:rPr>
          <w:rFonts w:ascii="Times" w:eastAsia="Times" w:hAnsi="Times" w:cs="Times"/>
          <w:b/>
          <w:color w:val="000000"/>
          <w:sz w:val="21"/>
          <w:szCs w:val="21"/>
          <w:highlight w:val="lightGray"/>
          <w:rPrChange w:id="580" w:author="ZHOU XUDONG" w:date="2020-08-18T18:17:00Z">
            <w:rPr>
              <w:rFonts w:ascii="Times" w:eastAsia="Times" w:hAnsi="Times" w:cs="Times"/>
              <w:b/>
              <w:color w:val="000000"/>
              <w:sz w:val="21"/>
              <w:szCs w:val="21"/>
            </w:rPr>
          </w:rPrChange>
        </w:rPr>
        <w:t>map/src/src_param</w:t>
      </w:r>
      <w:r>
        <w:rPr>
          <w:rFonts w:ascii="Times" w:eastAsia="Times" w:hAnsi="Times" w:cs="Times"/>
          <w:b/>
          <w:color w:val="000000"/>
          <w:sz w:val="21"/>
          <w:szCs w:val="21"/>
        </w:rPr>
        <w:t xml:space="preserve"> to </w:t>
      </w:r>
      <w:r w:rsidRPr="00381949">
        <w:rPr>
          <w:rFonts w:ascii="Times" w:eastAsia="Times" w:hAnsi="Times" w:cs="Times"/>
          <w:b/>
          <w:color w:val="000000"/>
          <w:sz w:val="21"/>
          <w:szCs w:val="21"/>
          <w:highlight w:val="lightGray"/>
          <w:rPrChange w:id="581" w:author="ZHOU XUDONG" w:date="2020-08-18T18:17:00Z">
            <w:rPr>
              <w:rFonts w:ascii="Times" w:eastAsia="Times" w:hAnsi="Times" w:cs="Times"/>
              <w:b/>
              <w:color w:val="000000"/>
              <w:sz w:val="21"/>
              <w:szCs w:val="21"/>
            </w:rPr>
          </w:rPrChange>
        </w:rPr>
        <w:t>reg_15min/</w:t>
      </w:r>
      <w:r>
        <w:rPr>
          <w:rFonts w:ascii="Arial" w:eastAsia="Arial" w:hAnsi="Arial" w:cs="Arial"/>
          <w:color w:val="000000"/>
          <w:sz w:val="21"/>
          <w:szCs w:val="21"/>
        </w:rPr>
        <w:t>, and execute the scripts for river topography parameter settings.</w:t>
      </w:r>
    </w:p>
    <w:p w14:paraId="0311CEDB" w14:textId="1DD914C6"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ins w:id="582" w:author="Xudong Zhou" w:date="2019-10-18T05:07:00Z">
        <w:r>
          <w:rPr>
            <w:rFonts w:ascii="Arial" w:eastAsia="Arial" w:hAnsi="Arial" w:cs="Arial"/>
            <w:color w:val="000000"/>
            <w:sz w:val="21"/>
            <w:szCs w:val="21"/>
          </w:rPr>
          <w:t xml:space="preserve">In case your long-term runoff file is in different resolution of the runoff used for generating the river parameters. Go to src_param folder, edit </w:t>
        </w:r>
        <w:r w:rsidRPr="00F8297D">
          <w:rPr>
            <w:rFonts w:ascii="Arial" w:eastAsia="Arial" w:hAnsi="Arial" w:cs="Arial"/>
            <w:color w:val="000000"/>
            <w:sz w:val="21"/>
            <w:szCs w:val="21"/>
            <w:highlight w:val="lightGray"/>
            <w:rPrChange w:id="583" w:author="ZHOU XUDONG" w:date="2020-08-18T18:18:00Z">
              <w:rPr>
                <w:rFonts w:ascii="Arial" w:eastAsia="Arial" w:hAnsi="Arial" w:cs="Arial"/>
                <w:color w:val="000000"/>
                <w:sz w:val="21"/>
                <w:szCs w:val="21"/>
              </w:rPr>
            </w:rPrChange>
          </w:rPr>
          <w:t>s02-generate_inpmat.sh</w:t>
        </w:r>
        <w:r>
          <w:rPr>
            <w:rFonts w:ascii="Arial" w:eastAsia="Arial" w:hAnsi="Arial" w:cs="Arial"/>
            <w:color w:val="000000"/>
            <w:sz w:val="21"/>
            <w:szCs w:val="21"/>
          </w:rPr>
          <w:t xml:space="preserve"> first, change the size and </w:t>
        </w:r>
        <w:del w:id="584" w:author="ZHOU XUDONG" w:date="2020-08-18T21:01:00Z">
          <w:r w:rsidDel="0087052D">
            <w:rPr>
              <w:rFonts w:ascii="Arial" w:eastAsia="Arial" w:hAnsi="Arial" w:cs="Arial"/>
              <w:color w:val="000000"/>
              <w:sz w:val="21"/>
              <w:szCs w:val="21"/>
            </w:rPr>
            <w:delText>boundaries</w:delText>
          </w:r>
        </w:del>
      </w:ins>
      <w:ins w:id="585" w:author="ZHOU XUDONG" w:date="2020-08-18T21:01:00Z">
        <w:r w:rsidR="0087052D">
          <w:rPr>
            <w:rFonts w:ascii="Arial" w:eastAsia="Arial" w:hAnsi="Arial" w:cs="Arial"/>
            <w:color w:val="000000"/>
            <w:sz w:val="21"/>
            <w:szCs w:val="21"/>
          </w:rPr>
          <w:t>domain</w:t>
        </w:r>
      </w:ins>
      <w:ins w:id="586" w:author="ZHOU XUDONG" w:date="2020-08-18T21:02:00Z">
        <w:r w:rsidR="0087052D">
          <w:rPr>
            <w:rFonts w:ascii="Arial" w:eastAsia="Arial" w:hAnsi="Arial" w:cs="Arial"/>
            <w:color w:val="000000"/>
            <w:sz w:val="21"/>
            <w:szCs w:val="21"/>
          </w:rPr>
          <w:t xml:space="preserve"> range</w:t>
        </w:r>
      </w:ins>
      <w:ins w:id="587" w:author="Xudong Zhou" w:date="2019-10-18T05:07:00Z">
        <w:r>
          <w:rPr>
            <w:rFonts w:ascii="Arial" w:eastAsia="Arial" w:hAnsi="Arial" w:cs="Arial"/>
            <w:color w:val="000000"/>
            <w:sz w:val="21"/>
            <w:szCs w:val="21"/>
          </w:rPr>
          <w:t xml:space="preserve"> of the runoff data (according to the runoff inputs), specify the dimension information </w:t>
        </w:r>
        <w:r w:rsidRPr="0087052D">
          <w:rPr>
            <w:rFonts w:ascii="Arial" w:eastAsia="Arial" w:hAnsi="Arial" w:cs="Arial"/>
            <w:color w:val="000000"/>
            <w:sz w:val="21"/>
            <w:szCs w:val="21"/>
            <w:highlight w:val="lightGray"/>
            <w:rPrChange w:id="588" w:author="ZHOU XUDONG" w:date="2020-08-18T21:04:00Z">
              <w:rPr>
                <w:rFonts w:ascii="Arial" w:eastAsia="Arial" w:hAnsi="Arial" w:cs="Arial"/>
                <w:color w:val="000000"/>
                <w:sz w:val="21"/>
                <w:szCs w:val="21"/>
              </w:rPr>
            </w:rPrChange>
          </w:rPr>
          <w:t>${DIMINFO}</w:t>
        </w:r>
        <w:r>
          <w:rPr>
            <w:rFonts w:ascii="Arial" w:eastAsia="Arial" w:hAnsi="Arial" w:cs="Arial"/>
            <w:color w:val="000000"/>
            <w:sz w:val="21"/>
            <w:szCs w:val="21"/>
          </w:rPr>
          <w:t xml:space="preserve"> and </w:t>
        </w:r>
        <w:r w:rsidRPr="0087052D">
          <w:rPr>
            <w:rFonts w:ascii="Arial" w:eastAsia="Arial" w:hAnsi="Arial" w:cs="Arial"/>
            <w:color w:val="000000"/>
            <w:sz w:val="21"/>
            <w:szCs w:val="21"/>
            <w:highlight w:val="lightGray"/>
            <w:rPrChange w:id="589" w:author="ZHOU XUDONG" w:date="2020-08-18T21:04:00Z">
              <w:rPr>
                <w:rFonts w:ascii="Arial" w:eastAsia="Arial" w:hAnsi="Arial" w:cs="Arial"/>
                <w:color w:val="000000"/>
                <w:sz w:val="21"/>
                <w:szCs w:val="21"/>
              </w:rPr>
            </w:rPrChange>
          </w:rPr>
          <w:t>${INPMAT}</w:t>
        </w:r>
        <w:r>
          <w:rPr>
            <w:rFonts w:ascii="Arial" w:eastAsia="Arial" w:hAnsi="Arial" w:cs="Arial"/>
            <w:color w:val="000000"/>
            <w:sz w:val="21"/>
            <w:szCs w:val="21"/>
          </w:rPr>
          <w:t xml:space="preserve">. Execute </w:t>
        </w:r>
        <w:r w:rsidRPr="00F8297D">
          <w:rPr>
            <w:rFonts w:ascii="Arial" w:eastAsia="Arial" w:hAnsi="Arial" w:cs="Arial"/>
            <w:color w:val="000000"/>
            <w:sz w:val="21"/>
            <w:szCs w:val="21"/>
            <w:highlight w:val="lightGray"/>
            <w:rPrChange w:id="590" w:author="ZHOU XUDONG" w:date="2020-08-18T18:18:00Z">
              <w:rPr>
                <w:rFonts w:ascii="Arial" w:eastAsia="Arial" w:hAnsi="Arial" w:cs="Arial"/>
                <w:color w:val="000000"/>
                <w:sz w:val="21"/>
                <w:szCs w:val="21"/>
              </w:rPr>
            </w:rPrChange>
          </w:rPr>
          <w:t>% ./s02-generate_inpmat.sh</w:t>
        </w:r>
        <w:r>
          <w:rPr>
            <w:rFonts w:ascii="Arial" w:eastAsia="Arial" w:hAnsi="Arial" w:cs="Arial"/>
            <w:color w:val="000000"/>
            <w:sz w:val="21"/>
            <w:szCs w:val="21"/>
          </w:rPr>
          <w:t xml:space="preserve"> to have the right dimension information of the runoff input. </w:t>
        </w:r>
      </w:ins>
    </w:p>
    <w:p w14:paraId="5D396107" w14:textId="15CB2E3D"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Then, regional simulations can be executed by just changing map descriptions in the executable </w:t>
      </w:r>
      <w:del w:id="591" w:author="ZHOU XUDONG" w:date="2020-08-18T21:04:00Z">
        <w:r w:rsidDel="001C47C6">
          <w:rPr>
            <w:rFonts w:ascii="Arial" w:eastAsia="Arial" w:hAnsi="Arial" w:cs="Arial"/>
            <w:color w:val="000000"/>
            <w:sz w:val="21"/>
            <w:szCs w:val="21"/>
          </w:rPr>
          <w:delText xml:space="preserve">shell </w:delText>
        </w:r>
      </w:del>
      <w:ins w:id="592" w:author="ZHOU XUDONG" w:date="2020-08-18T21:04:00Z">
        <w:r w:rsidR="001C47C6">
          <w:rPr>
            <w:rFonts w:ascii="Arial" w:eastAsia="Arial" w:hAnsi="Arial" w:cs="Arial"/>
            <w:color w:val="000000"/>
            <w:sz w:val="21"/>
            <w:szCs w:val="21"/>
          </w:rPr>
          <w:t xml:space="preserve">go </w:t>
        </w:r>
      </w:ins>
      <w:r>
        <w:rPr>
          <w:rFonts w:ascii="Arial" w:eastAsia="Arial" w:hAnsi="Arial" w:cs="Arial"/>
          <w:color w:val="000000"/>
          <w:sz w:val="21"/>
          <w:szCs w:val="21"/>
        </w:rPr>
        <w:t xml:space="preserve">scripts. </w:t>
      </w:r>
      <w:ins w:id="593" w:author="ZHOU XUDONG" w:date="2020-08-18T21:04:00Z">
        <w:r w:rsidR="001C47C6">
          <w:rPr>
            <w:rFonts w:ascii="Arial" w:eastAsia="Arial" w:hAnsi="Arial" w:cs="Arial"/>
            <w:color w:val="000000"/>
            <w:sz w:val="21"/>
            <w:szCs w:val="21"/>
          </w:rPr>
          <w:t xml:space="preserve">Change the </w:t>
        </w:r>
        <w:r w:rsidR="001C47C6" w:rsidRPr="00246B99">
          <w:rPr>
            <w:rFonts w:ascii="Arial" w:eastAsia="Arial" w:hAnsi="Arial" w:cs="Arial"/>
            <w:color w:val="000000"/>
            <w:sz w:val="21"/>
            <w:szCs w:val="21"/>
            <w:highlight w:val="lightGray"/>
          </w:rPr>
          <w:t>${CDIMINFO}</w:t>
        </w:r>
        <w:r w:rsidR="001C47C6">
          <w:rPr>
            <w:rFonts w:ascii="Arial" w:eastAsia="Arial" w:hAnsi="Arial" w:cs="Arial"/>
            <w:color w:val="000000"/>
            <w:sz w:val="21"/>
            <w:szCs w:val="21"/>
          </w:rPr>
          <w:t xml:space="preserve"> and </w:t>
        </w:r>
        <w:r w:rsidR="001C47C6" w:rsidRPr="00246B99">
          <w:rPr>
            <w:rFonts w:ascii="Arial" w:eastAsia="Arial" w:hAnsi="Arial" w:cs="Arial"/>
            <w:color w:val="000000"/>
            <w:sz w:val="21"/>
            <w:szCs w:val="21"/>
            <w:highlight w:val="lightGray"/>
          </w:rPr>
          <w:t>${CINPMAT}</w:t>
        </w:r>
        <w:r w:rsidR="001C47C6">
          <w:rPr>
            <w:rFonts w:ascii="Arial" w:eastAsia="Arial" w:hAnsi="Arial" w:cs="Arial"/>
            <w:color w:val="000000"/>
            <w:sz w:val="21"/>
            <w:szCs w:val="21"/>
          </w:rPr>
          <w:t xml:space="preserve"> accordingly in the go script to properly read your own runoff. </w:t>
        </w:r>
      </w:ins>
      <w:r>
        <w:rPr>
          <w:rFonts w:ascii="Arial" w:eastAsia="Arial" w:hAnsi="Arial" w:cs="Arial"/>
          <w:color w:val="000000"/>
          <w:sz w:val="21"/>
          <w:szCs w:val="21"/>
        </w:rPr>
        <w:t>Sample shell scripts (</w:t>
      </w:r>
      <w:r>
        <w:rPr>
          <w:rFonts w:ascii="Times New Roman" w:eastAsia="Times New Roman" w:hAnsi="Times New Roman" w:cs="Times New Roman"/>
          <w:b/>
          <w:color w:val="000000"/>
          <w:sz w:val="21"/>
          <w:szCs w:val="21"/>
          <w:shd w:val="clear" w:color="auto" w:fill="D9D9D9"/>
        </w:rPr>
        <w:t>region_15min</w:t>
      </w:r>
      <w:r>
        <w:rPr>
          <w:rFonts w:ascii="Arial" w:eastAsia="Arial" w:hAnsi="Arial" w:cs="Arial"/>
          <w:color w:val="000000"/>
          <w:sz w:val="21"/>
          <w:szCs w:val="21"/>
        </w:rPr>
        <w:t xml:space="preserve">) </w:t>
      </w:r>
      <w:ins w:id="594" w:author="Xudong Zhou" w:date="2020-05-30T05:32:00Z">
        <w:r>
          <w:rPr>
            <w:rFonts w:ascii="Arial" w:eastAsia="Arial" w:hAnsi="Arial" w:cs="Arial"/>
            <w:color w:val="000000"/>
            <w:sz w:val="21"/>
            <w:szCs w:val="21"/>
          </w:rPr>
          <w:t>are</w:t>
        </w:r>
      </w:ins>
      <w:del w:id="595" w:author="Xudong Zhou" w:date="2020-05-30T05:32:00Z">
        <w:r>
          <w:rPr>
            <w:rFonts w:ascii="Arial" w:eastAsia="Arial" w:hAnsi="Arial" w:cs="Arial"/>
            <w:color w:val="000000"/>
            <w:sz w:val="21"/>
            <w:szCs w:val="21"/>
          </w:rPr>
          <w:delText>is</w:delText>
        </w:r>
      </w:del>
      <w:r>
        <w:rPr>
          <w:rFonts w:ascii="Arial" w:eastAsia="Arial" w:hAnsi="Arial" w:cs="Arial"/>
          <w:color w:val="000000"/>
          <w:sz w:val="21"/>
          <w:szCs w:val="21"/>
        </w:rPr>
        <w:t xml:space="preserve"> prepared in </w:t>
      </w:r>
      <w:r>
        <w:rPr>
          <w:rFonts w:ascii="Times New Roman" w:eastAsia="Times New Roman" w:hAnsi="Times New Roman" w:cs="Times New Roman"/>
          <w:b/>
          <w:color w:val="000000"/>
          <w:sz w:val="21"/>
          <w:szCs w:val="21"/>
          <w:shd w:val="clear" w:color="auto" w:fill="D9D9D9"/>
        </w:rPr>
        <w:t>gosh/</w:t>
      </w:r>
      <w:r>
        <w:rPr>
          <w:rFonts w:ascii="Arial" w:eastAsia="Arial" w:hAnsi="Arial" w:cs="Arial"/>
          <w:color w:val="000000"/>
          <w:sz w:val="21"/>
          <w:szCs w:val="21"/>
        </w:rPr>
        <w:t xml:space="preserve"> directory.</w:t>
      </w:r>
    </w:p>
    <w:p w14:paraId="7D4C2F98"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A sample regionalized map for CONUS region (</w:t>
      </w:r>
      <w:r>
        <w:rPr>
          <w:rFonts w:ascii="Times" w:eastAsia="Times" w:hAnsi="Times" w:cs="Times"/>
          <w:b/>
          <w:color w:val="000000"/>
          <w:sz w:val="21"/>
          <w:szCs w:val="21"/>
        </w:rPr>
        <w:t>conus_06min</w:t>
      </w:r>
      <w:r>
        <w:rPr>
          <w:rFonts w:ascii="Arial" w:eastAsia="Arial" w:hAnsi="Arial" w:cs="Arial"/>
          <w:color w:val="000000"/>
          <w:sz w:val="21"/>
          <w:szCs w:val="21"/>
        </w:rPr>
        <w:t xml:space="preserve">) is included in the package, which is based on the global map </w:t>
      </w:r>
      <w:r>
        <w:rPr>
          <w:rFonts w:ascii="Times" w:eastAsia="Times" w:hAnsi="Times" w:cs="Times"/>
          <w:b/>
          <w:color w:val="000000"/>
          <w:sz w:val="21"/>
          <w:szCs w:val="21"/>
        </w:rPr>
        <w:t>glb_06min</w:t>
      </w:r>
      <w:r>
        <w:rPr>
          <w:rFonts w:ascii="Arial" w:eastAsia="Arial" w:hAnsi="Arial" w:cs="Arial"/>
          <w:color w:val="000000"/>
          <w:sz w:val="21"/>
          <w:szCs w:val="21"/>
        </w:rPr>
        <w:t xml:space="preserve"> (available on the webpage)</w:t>
      </w:r>
    </w:p>
    <w:p w14:paraId="6ECADA32"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7721934B" w14:textId="77777777" w:rsidR="00954414" w:rsidRDefault="00E82155">
      <w:pPr>
        <w:pStyle w:val="2"/>
        <w:pPrChange w:id="596" w:author="ZHOU XUDONG" w:date="2020-08-18T18:20:00Z">
          <w:pPr>
            <w:keepNext/>
            <w:pBdr>
              <w:top w:val="nil"/>
              <w:left w:val="nil"/>
              <w:bottom w:val="nil"/>
              <w:right w:val="nil"/>
              <w:between w:val="nil"/>
            </w:pBdr>
            <w:spacing w:before="240" w:after="100" w:line="360" w:lineRule="auto"/>
          </w:pPr>
        </w:pPrChange>
      </w:pPr>
      <w:bookmarkStart w:id="597" w:name="_Toc50476756"/>
      <w:r>
        <w:t>2.8 River network map at different resolutions</w:t>
      </w:r>
      <w:bookmarkEnd w:id="597"/>
    </w:p>
    <w:p w14:paraId="5E1C8A12" w14:textId="30BE143B"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river network map at different </w:t>
      </w:r>
      <w:r w:rsidRPr="00BC25D7">
        <w:rPr>
          <w:rFonts w:ascii="Arial" w:eastAsia="Arial" w:hAnsi="Arial" w:cs="Arial"/>
          <w:color w:val="000000"/>
          <w:sz w:val="21"/>
          <w:szCs w:val="21"/>
        </w:rPr>
        <w:t>resolutions (</w:t>
      </w:r>
      <w:ins w:id="598" w:author="ZHOU XUDONG" w:date="2020-08-19T16:52:00Z">
        <w:r w:rsidR="00BC25D7" w:rsidRPr="00BC25D7">
          <w:rPr>
            <w:rFonts w:ascii="Arial" w:eastAsia="Arial" w:hAnsi="Arial" w:cs="Arial"/>
            <w:color w:val="000000"/>
            <w:sz w:val="21"/>
            <w:szCs w:val="21"/>
            <w:rPrChange w:id="599" w:author="ZHOU XUDONG" w:date="2020-08-19T16:53:00Z">
              <w:rPr>
                <w:rFonts w:ascii="Arial" w:eastAsia="Arial" w:hAnsi="Arial" w:cs="Arial"/>
                <w:color w:val="000000"/>
                <w:sz w:val="21"/>
                <w:szCs w:val="21"/>
                <w:highlight w:val="yellow"/>
              </w:rPr>
            </w:rPrChange>
          </w:rPr>
          <w:t>1</w:t>
        </w:r>
      </w:ins>
      <w:del w:id="600" w:author="ZHOU XUDONG" w:date="2020-08-19T16:52:00Z">
        <w:r w:rsidRPr="00BC25D7" w:rsidDel="00BC25D7">
          <w:rPr>
            <w:rFonts w:ascii="Arial" w:eastAsia="Arial" w:hAnsi="Arial" w:cs="Arial"/>
            <w:color w:val="000000"/>
            <w:sz w:val="21"/>
            <w:szCs w:val="21"/>
          </w:rPr>
          <w:delText>3</w:delText>
        </w:r>
      </w:del>
      <w:r w:rsidRPr="00BC25D7">
        <w:rPr>
          <w:rFonts w:ascii="Arial" w:eastAsia="Arial" w:hAnsi="Arial" w:cs="Arial"/>
          <w:color w:val="000000"/>
          <w:sz w:val="21"/>
          <w:szCs w:val="21"/>
        </w:rPr>
        <w:t xml:space="preserve">min, </w:t>
      </w:r>
      <w:ins w:id="601" w:author="ZHOU XUDONG" w:date="2020-08-19T16:53:00Z">
        <w:r w:rsidR="00BC25D7" w:rsidRPr="00BC25D7">
          <w:rPr>
            <w:rFonts w:ascii="Arial" w:eastAsia="Arial" w:hAnsi="Arial" w:cs="Arial"/>
            <w:color w:val="000000"/>
            <w:sz w:val="21"/>
            <w:szCs w:val="21"/>
            <w:rPrChange w:id="602" w:author="ZHOU XUDONG" w:date="2020-08-19T16:53:00Z">
              <w:rPr>
                <w:rFonts w:ascii="Arial" w:eastAsia="Arial" w:hAnsi="Arial" w:cs="Arial"/>
                <w:color w:val="000000"/>
                <w:sz w:val="21"/>
                <w:szCs w:val="21"/>
                <w:highlight w:val="yellow"/>
              </w:rPr>
            </w:rPrChange>
          </w:rPr>
          <w:t>3</w:t>
        </w:r>
      </w:ins>
      <w:del w:id="603" w:author="ZHOU XUDONG" w:date="2020-08-19T16:52:00Z">
        <w:r w:rsidRPr="00BC25D7" w:rsidDel="00BC25D7">
          <w:rPr>
            <w:rFonts w:ascii="Arial" w:eastAsia="Arial" w:hAnsi="Arial" w:cs="Arial"/>
            <w:color w:val="000000"/>
            <w:sz w:val="21"/>
            <w:szCs w:val="21"/>
          </w:rPr>
          <w:delText>5</w:delText>
        </w:r>
      </w:del>
      <w:r w:rsidRPr="00BC25D7">
        <w:rPr>
          <w:rFonts w:ascii="Arial" w:eastAsia="Arial" w:hAnsi="Arial" w:cs="Arial"/>
          <w:color w:val="000000"/>
          <w:sz w:val="21"/>
          <w:szCs w:val="21"/>
        </w:rPr>
        <w:t>min, 6min)</w:t>
      </w:r>
      <w:r>
        <w:rPr>
          <w:rFonts w:ascii="Arial" w:eastAsia="Arial" w:hAnsi="Arial" w:cs="Arial"/>
          <w:color w:val="000000"/>
          <w:sz w:val="21"/>
          <w:szCs w:val="21"/>
        </w:rPr>
        <w:t xml:space="preserve"> is prepared. The higher resolution map is mainly developed for regional simulations. These can be downloaded from the CaMa-Flood v4 webpage.</w:t>
      </w:r>
    </w:p>
    <w:p w14:paraId="07E9CF0D" w14:textId="77777777" w:rsidR="00954414" w:rsidRDefault="00954414">
      <w:pPr>
        <w:keepLines/>
        <w:pBdr>
          <w:top w:val="nil"/>
          <w:left w:val="nil"/>
          <w:bottom w:val="nil"/>
          <w:right w:val="nil"/>
          <w:between w:val="nil"/>
        </w:pBdr>
        <w:spacing w:line="300" w:lineRule="auto"/>
        <w:jc w:val="both"/>
        <w:rPr>
          <w:rFonts w:ascii="Arial" w:eastAsia="Arial" w:hAnsi="Arial" w:cs="Arial"/>
          <w:b/>
          <w:color w:val="000000"/>
          <w:sz w:val="20"/>
          <w:szCs w:val="20"/>
        </w:rPr>
      </w:pPr>
    </w:p>
    <w:p w14:paraId="2FB8D886" w14:textId="77777777" w:rsidR="00954414" w:rsidRDefault="00E82155">
      <w:pPr>
        <w:pStyle w:val="1"/>
        <w:pPrChange w:id="604" w:author="ZHOU XUDONG" w:date="2020-08-18T18:19:00Z">
          <w:pPr>
            <w:keepNext/>
            <w:pBdr>
              <w:top w:val="nil"/>
              <w:left w:val="nil"/>
              <w:bottom w:val="nil"/>
              <w:right w:val="nil"/>
              <w:between w:val="nil"/>
            </w:pBdr>
            <w:spacing w:before="600" w:after="100" w:line="360" w:lineRule="auto"/>
          </w:pPr>
        </w:pPrChange>
      </w:pPr>
      <w:r>
        <w:br w:type="page"/>
      </w:r>
      <w:bookmarkStart w:id="605" w:name="_Toc50476757"/>
      <w:r>
        <w:lastRenderedPageBreak/>
        <w:t>3. Main Program Source Codes</w:t>
      </w:r>
      <w:bookmarkEnd w:id="605"/>
    </w:p>
    <w:p w14:paraId="61576C5D" w14:textId="5BEB928D"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programs of the CaMa-Flood global river model are written in Fortran90. The programming structure follows the basic coding guidelines of Fortran90 as much as possible (this was achieved under the collaboration with Dr. Emanuel Dutra in ECMWF). The program includes the parallelization by OpenMP. The netCDF input/output is also supported. The netCDF schemes sometimes cause trouble</w:t>
      </w:r>
      <w:ins w:id="606" w:author="ZHOU XUDONG" w:date="2020-08-19T15:16:00Z">
        <w:r w:rsidR="00AF5DE1">
          <w:rPr>
            <w:rFonts w:ascii="Arial" w:eastAsia="Arial" w:hAnsi="Arial" w:cs="Arial"/>
            <w:color w:val="000000"/>
            <w:sz w:val="21"/>
            <w:szCs w:val="21"/>
          </w:rPr>
          <w:t>s</w:t>
        </w:r>
      </w:ins>
      <w:r>
        <w:rPr>
          <w:rFonts w:ascii="Arial" w:eastAsia="Arial" w:hAnsi="Arial" w:cs="Arial"/>
          <w:color w:val="000000"/>
          <w:sz w:val="21"/>
          <w:szCs w:val="21"/>
        </w:rPr>
        <w:t xml:space="preserve"> when compiling the codes, so these schemes can be excluded from the program by preprocessing of the codes.</w:t>
      </w:r>
    </w:p>
    <w:p w14:paraId="71E503E6" w14:textId="77777777" w:rsidR="00954414" w:rsidDel="00975273" w:rsidRDefault="00E82155">
      <w:pPr>
        <w:pBdr>
          <w:top w:val="nil"/>
          <w:left w:val="nil"/>
          <w:bottom w:val="nil"/>
          <w:right w:val="nil"/>
          <w:between w:val="nil"/>
        </w:pBdr>
        <w:spacing w:after="180" w:line="420" w:lineRule="auto"/>
        <w:ind w:firstLine="284"/>
        <w:jc w:val="both"/>
        <w:rPr>
          <w:del w:id="607" w:author="ZHOU XUDONG" w:date="2020-08-18T18:20:00Z"/>
          <w:rFonts w:ascii="Arial" w:eastAsia="Arial" w:hAnsi="Arial" w:cs="Arial"/>
          <w:color w:val="000000"/>
          <w:sz w:val="21"/>
          <w:szCs w:val="21"/>
        </w:rPr>
      </w:pPr>
      <w:r>
        <w:rPr>
          <w:rFonts w:ascii="Arial" w:eastAsia="Arial" w:hAnsi="Arial" w:cs="Arial"/>
          <w:color w:val="000000"/>
          <w:sz w:val="21"/>
          <w:szCs w:val="21"/>
        </w:rPr>
        <w:t>The program building is supported by the “make” function, and compiling rules are written in the “</w:t>
      </w:r>
      <w:r>
        <w:rPr>
          <w:rFonts w:ascii="Cambria" w:eastAsia="Cambria" w:hAnsi="Cambria" w:cs="Cambria"/>
          <w:b/>
          <w:color w:val="000000"/>
          <w:sz w:val="21"/>
          <w:szCs w:val="21"/>
          <w:shd w:val="clear" w:color="auto" w:fill="D9D9D9"/>
        </w:rPr>
        <w:t>Makefile</w:t>
      </w:r>
      <w:r>
        <w:rPr>
          <w:rFonts w:ascii="Arial" w:eastAsia="Arial" w:hAnsi="Arial" w:cs="Arial"/>
          <w:color w:val="000000"/>
          <w:sz w:val="21"/>
          <w:szCs w:val="21"/>
        </w:rPr>
        <w:t xml:space="preserve">” in </w:t>
      </w:r>
      <w:r>
        <w:rPr>
          <w:rFonts w:ascii="Cambria" w:eastAsia="Cambria" w:hAnsi="Cambria" w:cs="Cambria"/>
          <w:b/>
          <w:color w:val="000000"/>
          <w:sz w:val="21"/>
          <w:szCs w:val="21"/>
          <w:shd w:val="clear" w:color="auto" w:fill="D9D9D9"/>
        </w:rPr>
        <w:t>src/</w:t>
      </w:r>
      <w:r>
        <w:rPr>
          <w:rFonts w:ascii="Arial" w:eastAsia="Arial" w:hAnsi="Arial" w:cs="Arial"/>
          <w:color w:val="000000"/>
          <w:sz w:val="21"/>
          <w:szCs w:val="21"/>
        </w:rPr>
        <w:t xml:space="preserve"> directories. The original files with the suffix (*.F90) are automatically pre-processed following the setting in </w:t>
      </w:r>
      <w:r>
        <w:rPr>
          <w:rFonts w:ascii="Cambria" w:eastAsia="Cambria" w:hAnsi="Cambria" w:cs="Cambria"/>
          <w:b/>
          <w:color w:val="000000"/>
          <w:sz w:val="21"/>
          <w:szCs w:val="21"/>
          <w:shd w:val="clear" w:color="auto" w:fill="D9D9D9"/>
        </w:rPr>
        <w:t>$(CaMa-Flood)/adm/Mkinclude,</w:t>
      </w:r>
      <w:r>
        <w:rPr>
          <w:rFonts w:ascii="Arial" w:eastAsia="Arial" w:hAnsi="Arial" w:cs="Arial"/>
          <w:color w:val="000000"/>
          <w:sz w:val="21"/>
          <w:szCs w:val="21"/>
        </w:rPr>
        <w:t xml:space="preserve"> and the main executable program (</w:t>
      </w:r>
      <w:r>
        <w:rPr>
          <w:rFonts w:ascii="Cambria" w:eastAsia="Cambria" w:hAnsi="Cambria" w:cs="Cambria"/>
          <w:b/>
          <w:color w:val="000000"/>
          <w:sz w:val="21"/>
          <w:szCs w:val="21"/>
          <w:shd w:val="clear" w:color="auto" w:fill="D9D9D9"/>
        </w:rPr>
        <w:t>MAIN_cmf</w:t>
      </w:r>
      <w:r>
        <w:rPr>
          <w:rFonts w:ascii="Arial" w:eastAsia="Arial" w:hAnsi="Arial" w:cs="Arial"/>
          <w:color w:val="000000"/>
          <w:sz w:val="21"/>
          <w:szCs w:val="21"/>
        </w:rPr>
        <w:t>) is built.</w:t>
      </w:r>
    </w:p>
    <w:p w14:paraId="79D37FC5" w14:textId="77777777" w:rsidR="00954414" w:rsidRDefault="00954414" w:rsidP="00975273">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41D99417" w14:textId="77777777" w:rsidR="00954414" w:rsidRDefault="00E82155">
      <w:pPr>
        <w:pStyle w:val="2"/>
        <w:pPrChange w:id="608" w:author="ZHOU XUDONG" w:date="2020-08-18T18:20:00Z">
          <w:pPr>
            <w:keepNext/>
            <w:pBdr>
              <w:top w:val="nil"/>
              <w:left w:val="nil"/>
              <w:bottom w:val="nil"/>
              <w:right w:val="nil"/>
              <w:between w:val="nil"/>
            </w:pBdr>
            <w:spacing w:before="240" w:after="100" w:line="360" w:lineRule="auto"/>
          </w:pPr>
        </w:pPrChange>
      </w:pPr>
      <w:bookmarkStart w:id="609" w:name="_Toc50476758"/>
      <w:r>
        <w:t>3.1 Code Tree</w:t>
      </w:r>
      <w:bookmarkEnd w:id="609"/>
    </w:p>
    <w:p w14:paraId="5313030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code trees of the CaMa-Flood program are shown in Table 3.1.</w:t>
      </w:r>
    </w:p>
    <w:p w14:paraId="1B67369A" w14:textId="4335D8E6"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main program consists of the main executable (</w:t>
      </w:r>
      <w:r>
        <w:rPr>
          <w:rFonts w:ascii="Cambria" w:eastAsia="Cambria" w:hAnsi="Cambria" w:cs="Cambria"/>
          <w:b/>
          <w:color w:val="000000"/>
          <w:sz w:val="21"/>
          <w:szCs w:val="21"/>
          <w:shd w:val="clear" w:color="auto" w:fill="D9D9D9"/>
        </w:rPr>
        <w:t>MAIN_cmf.F90</w:t>
      </w:r>
      <w:r>
        <w:rPr>
          <w:rFonts w:ascii="Arial" w:eastAsia="Arial" w:hAnsi="Arial" w:cs="Arial"/>
          <w:color w:val="000000"/>
          <w:sz w:val="21"/>
          <w:szCs w:val="21"/>
        </w:rPr>
        <w:t>), driver for controlling model initialization/finalization (</w:t>
      </w:r>
      <w:r>
        <w:rPr>
          <w:rFonts w:ascii="Cambria" w:eastAsia="Cambria" w:hAnsi="Cambria" w:cs="Cambria"/>
          <w:b/>
          <w:color w:val="000000"/>
          <w:sz w:val="21"/>
          <w:szCs w:val="21"/>
          <w:shd w:val="clear" w:color="auto" w:fill="D9D9D9"/>
        </w:rPr>
        <w:t>cmf_drv_control_mod.F90</w:t>
      </w:r>
      <w:r>
        <w:rPr>
          <w:rFonts w:ascii="Arial" w:eastAsia="Arial" w:hAnsi="Arial" w:cs="Arial"/>
          <w:color w:val="000000"/>
          <w:sz w:val="21"/>
          <w:szCs w:val="21"/>
        </w:rPr>
        <w:t>), driver for advance time steps (</w:t>
      </w:r>
      <w:r>
        <w:rPr>
          <w:rFonts w:ascii="Cambria" w:eastAsia="Cambria" w:hAnsi="Cambria" w:cs="Cambria"/>
          <w:b/>
          <w:color w:val="000000"/>
          <w:sz w:val="21"/>
          <w:szCs w:val="21"/>
          <w:shd w:val="clear" w:color="auto" w:fill="D9D9D9"/>
        </w:rPr>
        <w:t>cmf_drv_advance_mod.F90</w:t>
      </w:r>
      <w:r>
        <w:rPr>
          <w:rFonts w:ascii="Arial" w:eastAsia="Arial" w:hAnsi="Arial" w:cs="Arial"/>
          <w:color w:val="000000"/>
          <w:sz w:val="21"/>
          <w:szCs w:val="21"/>
        </w:rPr>
        <w:t>), controller for various modules (</w:t>
      </w:r>
      <w:del w:id="610" w:author="ZHOU XUDONG" w:date="2020-08-18T21:11:00Z">
        <w:r w:rsidDel="00174C38">
          <w:delText xml:space="preserve">     </w:delText>
        </w:r>
      </w:del>
      <w:r>
        <w:rPr>
          <w:rFonts w:ascii="Cambria" w:eastAsia="Cambria" w:hAnsi="Cambria" w:cs="Cambria"/>
          <w:b/>
          <w:color w:val="000000"/>
          <w:sz w:val="21"/>
          <w:szCs w:val="21"/>
          <w:shd w:val="clear" w:color="auto" w:fill="D9D9D9"/>
        </w:rPr>
        <w:t>cmf_ctrl_*_mod.F90</w:t>
      </w:r>
      <w:r>
        <w:rPr>
          <w:rFonts w:ascii="Arial" w:eastAsia="Arial" w:hAnsi="Arial" w:cs="Arial"/>
          <w:color w:val="000000"/>
          <w:sz w:val="21"/>
          <w:szCs w:val="21"/>
        </w:rPr>
        <w:t>).</w:t>
      </w:r>
      <w:del w:id="611" w:author="ZHOU XUDONG" w:date="2020-08-18T21:11:00Z">
        <w:r w:rsidDel="00174C38">
          <w:delText xml:space="preserve"> </w:delText>
        </w:r>
      </w:del>
      <w:r>
        <w:t xml:space="preserve"> </w:t>
      </w:r>
      <w:del w:id="612" w:author="ZHOU XUDONG" w:date="2020-08-18T21:11:00Z">
        <w:r w:rsidDel="00174C38">
          <w:delText xml:space="preserve">   </w:delText>
        </w:r>
        <w:r w:rsidDel="00174C38">
          <w:rPr>
            <w:rFonts w:ascii="Arial" w:eastAsia="Arial" w:hAnsi="Arial" w:cs="Arial"/>
            <w:color w:val="000000"/>
            <w:sz w:val="21"/>
            <w:szCs w:val="21"/>
          </w:rPr>
          <w:delText xml:space="preserve"> </w:delText>
        </w:r>
      </w:del>
      <w:r>
        <w:rPr>
          <w:rFonts w:ascii="Arial" w:eastAsia="Arial" w:hAnsi="Arial" w:cs="Arial"/>
          <w:color w:val="000000"/>
          <w:sz w:val="21"/>
          <w:szCs w:val="21"/>
        </w:rPr>
        <w:t>The main hydrodynamic calculations are written in the calculation codes (</w:t>
      </w:r>
      <w:r>
        <w:rPr>
          <w:rFonts w:ascii="Cambria" w:eastAsia="Cambria" w:hAnsi="Cambria" w:cs="Cambria"/>
          <w:b/>
          <w:color w:val="000000"/>
          <w:sz w:val="21"/>
          <w:szCs w:val="21"/>
          <w:shd w:val="clear" w:color="auto" w:fill="D9D9D9"/>
        </w:rPr>
        <w:t>cmf_calc_*_mod.F90</w:t>
      </w:r>
      <w:r>
        <w:rPr>
          <w:rFonts w:ascii="Arial" w:eastAsia="Arial" w:hAnsi="Arial" w:cs="Arial"/>
          <w:color w:val="000000"/>
          <w:sz w:val="21"/>
          <w:szCs w:val="21"/>
        </w:rPr>
        <w:t>), which are called by the driver or controllers</w:t>
      </w:r>
      <w:del w:id="613" w:author="ZHOU XUDONG" w:date="2020-08-18T21:11:00Z">
        <w:r w:rsidDel="00174C38">
          <w:delText xml:space="preserve">     </w:delText>
        </w:r>
      </w:del>
      <w:r>
        <w:rPr>
          <w:rFonts w:ascii="Arial" w:eastAsia="Arial" w:hAnsi="Arial" w:cs="Arial"/>
          <w:color w:val="000000"/>
          <w:sz w:val="21"/>
          <w:szCs w:val="21"/>
        </w:rPr>
        <w:t>. Model variables are listed in the shared variable modules (</w:t>
      </w:r>
      <w:r>
        <w:rPr>
          <w:rFonts w:ascii="Cambria" w:eastAsia="Cambria" w:hAnsi="Cambria" w:cs="Cambria"/>
          <w:b/>
          <w:color w:val="000000"/>
          <w:sz w:val="21"/>
          <w:szCs w:val="21"/>
          <w:shd w:val="clear" w:color="auto" w:fill="D9D9D9"/>
        </w:rPr>
        <w:t>yos_cmf_*.F90</w:t>
      </w:r>
      <w:r>
        <w:rPr>
          <w:rFonts w:ascii="Arial" w:eastAsia="Arial" w:hAnsi="Arial" w:cs="Arial"/>
          <w:color w:val="000000"/>
          <w:sz w:val="21"/>
          <w:szCs w:val="21"/>
        </w:rPr>
        <w:t xml:space="preserve">). Small functions/subroutines are listed in </w:t>
      </w:r>
      <w:r>
        <w:rPr>
          <w:rFonts w:ascii="Cambria" w:eastAsia="Cambria" w:hAnsi="Cambria" w:cs="Cambria"/>
          <w:b/>
          <w:color w:val="000000"/>
          <w:sz w:val="21"/>
          <w:szCs w:val="21"/>
          <w:shd w:val="clear" w:color="auto" w:fill="D9D9D9"/>
        </w:rPr>
        <w:t>cmf_utils_mod.F90</w:t>
      </w:r>
      <w:ins w:id="614" w:author="ZHOU XUDONG" w:date="2020-08-18T21:11:00Z">
        <w:r w:rsidR="00174C38">
          <w:rPr>
            <w:rFonts w:ascii="Cambria" w:eastAsia="Cambria" w:hAnsi="Cambria" w:cs="Cambria"/>
            <w:b/>
            <w:color w:val="000000"/>
            <w:sz w:val="21"/>
            <w:szCs w:val="21"/>
            <w:shd w:val="clear" w:color="auto" w:fill="D9D9D9"/>
          </w:rPr>
          <w:t>.</w:t>
        </w:r>
      </w:ins>
    </w:p>
    <w:p w14:paraId="61A66160"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46F278E4"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r>
        <w:rPr>
          <w:rFonts w:ascii="Arial" w:eastAsia="Arial" w:hAnsi="Arial" w:cs="Arial"/>
          <w:b/>
          <w:color w:val="000000"/>
          <w:sz w:val="20"/>
          <w:szCs w:val="20"/>
        </w:rPr>
        <w:lastRenderedPageBreak/>
        <w:t>Table 3.1: The code tree of main programs (src/ directory)</w:t>
      </w:r>
    </w:p>
    <w:p w14:paraId="5F149493"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drawing>
          <wp:inline distT="0" distB="0" distL="0" distR="0" wp14:anchorId="04AAA7EC" wp14:editId="21F8BA0A">
            <wp:extent cx="5400040" cy="505714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400040" cy="5057140"/>
                    </a:xfrm>
                    <a:prstGeom prst="rect">
                      <a:avLst/>
                    </a:prstGeom>
                    <a:ln/>
                  </pic:spPr>
                </pic:pic>
              </a:graphicData>
            </a:graphic>
          </wp:inline>
        </w:drawing>
      </w:r>
    </w:p>
    <w:p w14:paraId="3394ABC3" w14:textId="77777777" w:rsidR="00954414" w:rsidRDefault="00954414">
      <w:pPr>
        <w:pBdr>
          <w:top w:val="nil"/>
          <w:left w:val="nil"/>
          <w:bottom w:val="nil"/>
          <w:right w:val="nil"/>
          <w:between w:val="nil"/>
        </w:pBdr>
        <w:spacing w:after="0" w:line="240" w:lineRule="auto"/>
        <w:jc w:val="center"/>
        <w:rPr>
          <w:rFonts w:ascii="Arial" w:eastAsia="Arial" w:hAnsi="Arial" w:cs="Arial"/>
          <w:b/>
          <w:color w:val="000000"/>
          <w:sz w:val="21"/>
          <w:szCs w:val="21"/>
        </w:rPr>
      </w:pPr>
    </w:p>
    <w:p w14:paraId="698E21F1" w14:textId="77777777" w:rsidR="00954414" w:rsidRDefault="00E82155">
      <w:pPr>
        <w:pStyle w:val="2"/>
        <w:pPrChange w:id="615" w:author="ZHOU XUDONG" w:date="2020-08-18T18:20:00Z">
          <w:pPr>
            <w:keepNext/>
            <w:pBdr>
              <w:top w:val="nil"/>
              <w:left w:val="nil"/>
              <w:bottom w:val="nil"/>
              <w:right w:val="nil"/>
              <w:between w:val="nil"/>
            </w:pBdr>
            <w:spacing w:before="240" w:after="100" w:line="360" w:lineRule="auto"/>
          </w:pPr>
        </w:pPrChange>
      </w:pPr>
      <w:bookmarkStart w:id="616" w:name="_Toc50476759"/>
      <w:r>
        <w:t>3.2 Codes for hydrodynamic calculations</w:t>
      </w:r>
      <w:bookmarkEnd w:id="616"/>
    </w:p>
    <w:p w14:paraId="0CB90D0B"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main scheme of hydrodynamic calculation is controlled by </w:t>
      </w:r>
      <w:r>
        <w:t xml:space="preserve">     </w:t>
      </w:r>
      <w:r>
        <w:rPr>
          <w:rFonts w:ascii="Cambria" w:eastAsia="Cambria" w:hAnsi="Cambria" w:cs="Cambria"/>
          <w:b/>
          <w:color w:val="000000"/>
          <w:sz w:val="21"/>
          <w:szCs w:val="21"/>
          <w:shd w:val="clear" w:color="auto" w:fill="D9D9D9"/>
        </w:rPr>
        <w:t>cmf_ctrl_physics_mod.F90</w:t>
      </w:r>
      <w:r>
        <w:rPr>
          <w:rFonts w:ascii="Arial" w:eastAsia="Arial" w:hAnsi="Arial" w:cs="Arial"/>
          <w:color w:val="000000"/>
          <w:sz w:val="21"/>
          <w:szCs w:val="21"/>
        </w:rPr>
        <w:t>. The flow of the hydrodynamic calculation is as follows:</w:t>
      </w:r>
    </w:p>
    <w:p w14:paraId="32362774" w14:textId="77777777" w:rsidR="00954414" w:rsidRDefault="00E82155">
      <w:pPr>
        <w:pStyle w:val="3"/>
        <w:pPrChange w:id="617" w:author="ZHOU XUDONG" w:date="2020-08-18T18:22:00Z">
          <w:pPr>
            <w:pBdr>
              <w:top w:val="nil"/>
              <w:left w:val="nil"/>
              <w:bottom w:val="nil"/>
              <w:right w:val="nil"/>
              <w:between w:val="nil"/>
            </w:pBdr>
            <w:spacing w:after="180" w:line="420" w:lineRule="auto"/>
            <w:jc w:val="both"/>
          </w:pPr>
        </w:pPrChange>
      </w:pPr>
      <w:r>
        <w:t xml:space="preserve">(1) Estimate optimum time step (CALC_ADPSTP in </w:t>
      </w:r>
      <w:r>
        <w:rPr>
          <w:rFonts w:ascii="Cambria" w:eastAsia="Cambria" w:hAnsi="Cambria" w:cs="Cambria"/>
          <w:shd w:val="clear" w:color="auto" w:fill="D9D9D9"/>
        </w:rPr>
        <w:t>cmf_ctrl_physics_mod</w:t>
      </w:r>
      <w:del w:id="618" w:author="ZHOU XUDONG" w:date="2020-08-18T17:24:00Z">
        <w:r w:rsidDel="008130DB">
          <w:delText xml:space="preserve">     </w:delText>
        </w:r>
      </w:del>
      <w:r>
        <w:rPr>
          <w:shd w:val="clear" w:color="auto" w:fill="D9D9D9"/>
        </w:rPr>
        <w:t>.</w:t>
      </w:r>
      <w:r>
        <w:rPr>
          <w:rFonts w:ascii="Cambria" w:eastAsia="Cambria" w:hAnsi="Cambria" w:cs="Cambria"/>
          <w:shd w:val="clear" w:color="auto" w:fill="D9D9D9"/>
        </w:rPr>
        <w:t>F90</w:t>
      </w:r>
      <w:r>
        <w:t>)</w:t>
      </w:r>
    </w:p>
    <w:p w14:paraId="6294596A" w14:textId="4E1FFE90" w:rsidR="00954414" w:rsidRDefault="00E82155">
      <w:pPr>
        <w:pBdr>
          <w:top w:val="nil"/>
          <w:left w:val="nil"/>
          <w:bottom w:val="nil"/>
          <w:right w:val="nil"/>
          <w:between w:val="nil"/>
        </w:pBdr>
        <w:spacing w:after="180" w:line="420" w:lineRule="auto"/>
        <w:ind w:firstLine="315"/>
        <w:jc w:val="both"/>
        <w:rPr>
          <w:rFonts w:ascii="Arial" w:eastAsia="Arial" w:hAnsi="Arial" w:cs="Arial"/>
          <w:b/>
          <w:color w:val="000000"/>
          <w:sz w:val="21"/>
          <w:szCs w:val="21"/>
        </w:rPr>
      </w:pPr>
      <w:r>
        <w:rPr>
          <w:rFonts w:ascii="Arial" w:eastAsia="Arial" w:hAnsi="Arial" w:cs="Arial"/>
          <w:color w:val="000000"/>
          <w:sz w:val="21"/>
          <w:szCs w:val="21"/>
        </w:rPr>
        <w:t xml:space="preserve">When the adaptive time step scheme is activated ( </w:t>
      </w:r>
      <w:r>
        <w:rPr>
          <w:rFonts w:ascii="Arial" w:eastAsia="Arial" w:hAnsi="Arial" w:cs="Arial"/>
          <w:color w:val="000000"/>
          <w:sz w:val="21"/>
          <w:szCs w:val="21"/>
          <w:shd w:val="clear" w:color="auto" w:fill="D9D9D9"/>
        </w:rPr>
        <w:t>LADPSTP=.true.</w:t>
      </w:r>
      <w:r>
        <w:rPr>
          <w:rFonts w:ascii="Arial" w:eastAsia="Arial" w:hAnsi="Arial" w:cs="Arial"/>
          <w:color w:val="000000"/>
          <w:sz w:val="21"/>
          <w:szCs w:val="21"/>
        </w:rPr>
        <w:t xml:space="preserve"> ), the default time step DT specified in the go shell script is divided into smaller time step satisfying the CFL condition within </w:t>
      </w:r>
      <w:r>
        <w:rPr>
          <w:rFonts w:ascii="Cambria" w:eastAsia="Cambria" w:hAnsi="Cambria" w:cs="Cambria"/>
          <w:b/>
          <w:color w:val="000000"/>
          <w:sz w:val="21"/>
          <w:szCs w:val="21"/>
          <w:shd w:val="clear" w:color="auto" w:fill="D9D9D9"/>
        </w:rPr>
        <w:t>cmf_ctrl_physics_mod</w:t>
      </w:r>
      <w:del w:id="619" w:author="ZHOU XUDONG" w:date="2020-08-18T17:24:00Z">
        <w:r w:rsidDel="008130DB">
          <w:delText xml:space="preserve">     </w:delText>
        </w:r>
      </w:del>
      <w:r>
        <w:rPr>
          <w:rFonts w:ascii="Arial" w:eastAsia="Arial" w:hAnsi="Arial" w:cs="Arial"/>
          <w:b/>
          <w:color w:val="000000"/>
          <w:sz w:val="21"/>
          <w:szCs w:val="21"/>
          <w:shd w:val="clear" w:color="auto" w:fill="D9D9D9"/>
        </w:rPr>
        <w:t>.</w:t>
      </w:r>
      <w:r>
        <w:rPr>
          <w:rFonts w:ascii="Cambria" w:eastAsia="Cambria" w:hAnsi="Cambria" w:cs="Cambria"/>
          <w:b/>
          <w:color w:val="000000"/>
          <w:sz w:val="21"/>
          <w:szCs w:val="21"/>
          <w:shd w:val="clear" w:color="auto" w:fill="D9D9D9"/>
        </w:rPr>
        <w:t>F90</w:t>
      </w:r>
      <w:r>
        <w:rPr>
          <w:rFonts w:ascii="Arial" w:eastAsia="Arial" w:hAnsi="Arial" w:cs="Arial"/>
          <w:color w:val="000000"/>
          <w:sz w:val="21"/>
          <w:szCs w:val="21"/>
        </w:rPr>
        <w:t xml:space="preserve">. The adaptive time step </w:t>
      </w:r>
      <m:oMath>
        <m:sSub>
          <m:sSubPr>
            <m:ctrlPr>
              <w:ins w:id="620" w:author="ZHOU XUDONG" w:date="2020-08-19T15:59:00Z">
                <w:rPr>
                  <w:rFonts w:ascii="Cambria Math" w:eastAsia="Arial" w:hAnsi="Cambria Math" w:cs="Arial"/>
                  <w:i/>
                  <w:color w:val="000000"/>
                  <w:sz w:val="21"/>
                  <w:szCs w:val="21"/>
                </w:rPr>
              </w:ins>
            </m:ctrlPr>
          </m:sSubPr>
          <m:e>
            <m:r>
              <w:ins w:id="621" w:author="ZHOU XUDONG" w:date="2020-08-19T15:59:00Z">
                <w:rPr>
                  <w:rFonts w:ascii="Cambria Math" w:eastAsia="Arial" w:hAnsi="Cambria Math" w:cs="Arial"/>
                  <w:color w:val="000000"/>
                  <w:sz w:val="21"/>
                  <w:szCs w:val="21"/>
                </w:rPr>
                <m:t>DT</m:t>
              </w:ins>
            </m:r>
          </m:e>
          <m:sub>
            <m:r>
              <w:ins w:id="622" w:author="ZHOU XUDONG" w:date="2020-08-19T15:59:00Z">
                <w:rPr>
                  <w:rFonts w:ascii="Cambria Math" w:eastAsia="Arial" w:hAnsi="Cambria Math" w:cs="Arial"/>
                  <w:color w:val="000000"/>
                  <w:sz w:val="21"/>
                  <w:szCs w:val="21"/>
                </w:rPr>
                <m:t>adp</m:t>
              </w:ins>
            </m:r>
          </m:sub>
        </m:sSub>
      </m:oMath>
      <w:ins w:id="623" w:author="ZHOU XUDONG" w:date="2020-08-19T15:59:00Z">
        <w:r w:rsidR="00C3598E">
          <w:rPr>
            <w:rFonts w:ascii="Arial" w:eastAsia="Arial" w:hAnsi="Arial" w:cs="Arial"/>
            <w:color w:val="000000"/>
            <w:sz w:val="21"/>
            <w:szCs w:val="21"/>
          </w:rPr>
          <w:t xml:space="preserve"> </w:t>
        </w:r>
      </w:ins>
      <w:del w:id="624" w:author="ZHOU XUDONG" w:date="2020-08-19T15:59:00Z">
        <w:r w:rsidDel="00C3598E">
          <w:rPr>
            <w:rFonts w:ascii="Arial" w:eastAsia="Arial" w:hAnsi="Arial" w:cs="Arial"/>
            <w:color w:val="000000"/>
            <w:sz w:val="21"/>
            <w:szCs w:val="21"/>
          </w:rPr>
          <w:delText>DT</w:delText>
        </w:r>
        <w:r w:rsidDel="00C3598E">
          <w:rPr>
            <w:rFonts w:ascii="Arial" w:eastAsia="Arial" w:hAnsi="Arial" w:cs="Arial"/>
            <w:color w:val="000000"/>
            <w:sz w:val="21"/>
            <w:szCs w:val="21"/>
            <w:vertAlign w:val="subscript"/>
          </w:rPr>
          <w:delText>adp</w:delText>
        </w:r>
        <w:r w:rsidDel="00C3598E">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is decided at the start of </w:t>
      </w:r>
      <w:r>
        <w:rPr>
          <w:rFonts w:ascii="Cambria" w:eastAsia="Cambria" w:hAnsi="Cambria" w:cs="Cambria"/>
          <w:b/>
          <w:color w:val="000000"/>
          <w:sz w:val="21"/>
          <w:szCs w:val="21"/>
          <w:shd w:val="clear" w:color="auto" w:fill="D9D9D9"/>
        </w:rPr>
        <w:t>cmf_ctrl_physics_mod</w:t>
      </w:r>
      <w:del w:id="625" w:author="ZHOU XUDONG" w:date="2020-08-18T17:24:00Z">
        <w:r w:rsidDel="008130DB">
          <w:delText xml:space="preserve">     </w:delText>
        </w:r>
      </w:del>
      <w:r>
        <w:rPr>
          <w:rFonts w:ascii="Arial" w:eastAsia="Arial" w:hAnsi="Arial" w:cs="Arial"/>
          <w:b/>
          <w:color w:val="000000"/>
          <w:sz w:val="21"/>
          <w:szCs w:val="21"/>
          <w:shd w:val="clear" w:color="auto" w:fill="D9D9D9"/>
        </w:rPr>
        <w:t>.</w:t>
      </w:r>
      <w:r>
        <w:rPr>
          <w:rFonts w:ascii="Cambria" w:eastAsia="Cambria" w:hAnsi="Cambria" w:cs="Cambria"/>
          <w:b/>
          <w:color w:val="000000"/>
          <w:sz w:val="21"/>
          <w:szCs w:val="21"/>
          <w:shd w:val="clear" w:color="auto" w:fill="D9D9D9"/>
        </w:rPr>
        <w:t>F90</w:t>
      </w:r>
      <w:r>
        <w:rPr>
          <w:rFonts w:ascii="Arial" w:eastAsia="Arial" w:hAnsi="Arial" w:cs="Arial"/>
          <w:color w:val="000000"/>
          <w:sz w:val="21"/>
          <w:szCs w:val="21"/>
        </w:rPr>
        <w:t xml:space="preserve">, and the same </w:t>
      </w:r>
      <m:oMath>
        <m:sSub>
          <m:sSubPr>
            <m:ctrlPr>
              <w:ins w:id="626" w:author="ZHOU XUDONG" w:date="2020-08-19T15:59:00Z">
                <w:rPr>
                  <w:rFonts w:ascii="Cambria Math" w:eastAsia="Arial" w:hAnsi="Cambria Math" w:cs="Arial"/>
                  <w:i/>
                  <w:color w:val="000000"/>
                  <w:sz w:val="21"/>
                  <w:szCs w:val="21"/>
                </w:rPr>
              </w:ins>
            </m:ctrlPr>
          </m:sSubPr>
          <m:e>
            <m:r>
              <w:ins w:id="627" w:author="ZHOU XUDONG" w:date="2020-08-19T15:59:00Z">
                <w:rPr>
                  <w:rFonts w:ascii="Cambria Math" w:eastAsia="Arial" w:hAnsi="Cambria Math" w:cs="Arial"/>
                  <w:color w:val="000000"/>
                  <w:sz w:val="21"/>
                  <w:szCs w:val="21"/>
                </w:rPr>
                <m:t>DT</m:t>
              </w:ins>
            </m:r>
          </m:e>
          <m:sub>
            <m:r>
              <w:ins w:id="628" w:author="ZHOU XUDONG" w:date="2020-08-19T15:59:00Z">
                <w:rPr>
                  <w:rFonts w:ascii="Cambria Math" w:eastAsia="Arial" w:hAnsi="Cambria Math" w:cs="Arial"/>
                  <w:color w:val="000000"/>
                  <w:sz w:val="21"/>
                  <w:szCs w:val="21"/>
                </w:rPr>
                <m:t>adp</m:t>
              </w:ins>
            </m:r>
          </m:sub>
        </m:sSub>
      </m:oMath>
      <w:del w:id="629" w:author="ZHOU XUDONG" w:date="2020-08-19T15:59:00Z">
        <w:r w:rsidDel="00C3598E">
          <w:rPr>
            <w:rFonts w:ascii="Arial" w:eastAsia="Arial" w:hAnsi="Arial" w:cs="Arial"/>
            <w:color w:val="000000"/>
            <w:sz w:val="21"/>
            <w:szCs w:val="21"/>
          </w:rPr>
          <w:delText>DT</w:delText>
        </w:r>
        <w:r w:rsidDel="00C3598E">
          <w:rPr>
            <w:rFonts w:ascii="Arial" w:eastAsia="Arial" w:hAnsi="Arial" w:cs="Arial"/>
            <w:color w:val="000000"/>
            <w:sz w:val="21"/>
            <w:szCs w:val="21"/>
            <w:vertAlign w:val="subscript"/>
          </w:rPr>
          <w:delText>adp</w:delText>
        </w:r>
      </w:del>
      <w:r>
        <w:rPr>
          <w:rFonts w:ascii="Arial" w:eastAsia="Arial" w:hAnsi="Arial" w:cs="Arial"/>
          <w:color w:val="000000"/>
          <w:sz w:val="21"/>
          <w:szCs w:val="21"/>
          <w:vertAlign w:val="subscript"/>
        </w:rPr>
        <w:t xml:space="preserve"> </w:t>
      </w:r>
      <w:r>
        <w:rPr>
          <w:rFonts w:ascii="Arial" w:eastAsia="Arial" w:hAnsi="Arial" w:cs="Arial"/>
          <w:color w:val="000000"/>
          <w:sz w:val="21"/>
          <w:szCs w:val="21"/>
        </w:rPr>
        <w:t xml:space="preserve">is repeated during the default time step </w:t>
      </w:r>
      <w:ins w:id="630" w:author="ZHOU XUDONG" w:date="2020-08-19T16:00:00Z">
        <w:r w:rsidR="00C3598E">
          <w:rPr>
            <w:rFonts w:ascii="Arial" w:eastAsia="Arial" w:hAnsi="Arial" w:cs="Arial"/>
            <w:color w:val="000000"/>
            <w:sz w:val="21"/>
            <w:szCs w:val="21"/>
          </w:rPr>
          <w:t xml:space="preserve"> </w:t>
        </w:r>
      </w:ins>
      <m:oMath>
        <m:r>
          <w:ins w:id="631" w:author="ZHOU XUDONG" w:date="2020-08-19T16:00:00Z">
            <w:rPr>
              <w:rFonts w:ascii="Cambria Math" w:eastAsia="Arial" w:hAnsi="Cambria Math" w:cs="Arial"/>
              <w:color w:val="000000"/>
              <w:sz w:val="21"/>
              <w:szCs w:val="21"/>
            </w:rPr>
            <m:t>DT</m:t>
          </w:ins>
        </m:r>
      </m:oMath>
      <w:del w:id="632" w:author="ZHOU XUDONG" w:date="2020-08-19T16:00:00Z">
        <w:r w:rsidDel="00C3598E">
          <w:rPr>
            <w:rFonts w:ascii="Arial" w:eastAsia="Arial" w:hAnsi="Arial" w:cs="Arial"/>
            <w:color w:val="000000"/>
            <w:sz w:val="21"/>
            <w:szCs w:val="21"/>
          </w:rPr>
          <w:delText>DT</w:delText>
        </w:r>
      </w:del>
      <w:r>
        <w:rPr>
          <w:rFonts w:ascii="Arial" w:eastAsia="Arial" w:hAnsi="Arial" w:cs="Arial"/>
          <w:color w:val="000000"/>
          <w:sz w:val="21"/>
          <w:szCs w:val="21"/>
        </w:rPr>
        <w:t>.</w:t>
      </w:r>
    </w:p>
    <w:p w14:paraId="70373443" w14:textId="77777777" w:rsidR="00954414" w:rsidRDefault="00E82155">
      <w:pPr>
        <w:pStyle w:val="3"/>
        <w:pPrChange w:id="633" w:author="ZHOU XUDONG" w:date="2020-08-18T18:22:00Z">
          <w:pPr>
            <w:pBdr>
              <w:top w:val="nil"/>
              <w:left w:val="nil"/>
              <w:bottom w:val="nil"/>
              <w:right w:val="nil"/>
              <w:between w:val="nil"/>
            </w:pBdr>
            <w:spacing w:after="180" w:line="420" w:lineRule="auto"/>
            <w:jc w:val="both"/>
          </w:pPr>
        </w:pPrChange>
      </w:pPr>
      <w:r>
        <w:lastRenderedPageBreak/>
        <w:t>(2) Diagnose flood stage (</w:t>
      </w:r>
      <w:del w:id="634" w:author="ZHOU XUDONG" w:date="2020-08-18T17:25:00Z">
        <w:r w:rsidDel="008130DB">
          <w:delText xml:space="preserve">     </w:delText>
        </w:r>
      </w:del>
      <w:r>
        <w:rPr>
          <w:rFonts w:ascii="Cambria" w:eastAsia="Cambria" w:hAnsi="Cambria" w:cs="Cambria"/>
          <w:shd w:val="clear" w:color="auto" w:fill="D9D9D9"/>
        </w:rPr>
        <w:t>cmf_calc_fldstg_mod.F90</w:t>
      </w:r>
      <w:r>
        <w:t>).</w:t>
      </w:r>
    </w:p>
    <w:p w14:paraId="10DCD8BE" w14:textId="580293AD" w:rsidR="00954414" w:rsidRDefault="00E82155">
      <w:pPr>
        <w:pBdr>
          <w:top w:val="nil"/>
          <w:left w:val="nil"/>
          <w:bottom w:val="nil"/>
          <w:right w:val="nil"/>
          <w:between w:val="nil"/>
        </w:pBdr>
        <w:spacing w:after="180" w:line="420" w:lineRule="auto"/>
        <w:ind w:firstLine="284"/>
        <w:jc w:val="both"/>
        <w:rPr>
          <w:ins w:id="635" w:author="ZHOU XUDONG" w:date="2020-08-19T15:17:00Z"/>
          <w:rFonts w:ascii="Arial" w:eastAsia="Arial" w:hAnsi="Arial" w:cs="Arial"/>
          <w:color w:val="000000"/>
          <w:sz w:val="21"/>
          <w:szCs w:val="21"/>
        </w:rPr>
      </w:pPr>
      <w:r>
        <w:rPr>
          <w:rFonts w:ascii="Arial" w:eastAsia="Arial" w:hAnsi="Arial" w:cs="Arial"/>
          <w:color w:val="000000"/>
          <w:sz w:val="21"/>
          <w:szCs w:val="21"/>
        </w:rPr>
        <w:t xml:space="preserve">In </w:t>
      </w:r>
      <w:r>
        <w:rPr>
          <w:rFonts w:ascii="Cambria" w:eastAsia="Cambria" w:hAnsi="Cambria" w:cs="Cambria"/>
          <w:b/>
          <w:color w:val="000000"/>
          <w:sz w:val="21"/>
          <w:szCs w:val="21"/>
          <w:shd w:val="clear" w:color="auto" w:fill="D9D9D9"/>
        </w:rPr>
        <w:t>cmf_calc_fldstg_mod</w:t>
      </w:r>
      <w:del w:id="636" w:author="ZHOU XUDONG" w:date="2020-08-18T17:25:00Z">
        <w:r w:rsidDel="008130DB">
          <w:delText xml:space="preserve">     </w:delText>
        </w:r>
      </w:del>
      <w:r>
        <w:rPr>
          <w:rFonts w:ascii="Cambria" w:eastAsia="Cambria" w:hAnsi="Cambria" w:cs="Cambria"/>
          <w:b/>
          <w:color w:val="000000"/>
          <w:sz w:val="21"/>
          <w:szCs w:val="21"/>
          <w:shd w:val="clear" w:color="auto" w:fill="D9D9D9"/>
        </w:rPr>
        <w:t>.F90</w:t>
      </w:r>
      <w:r>
        <w:rPr>
          <w:rFonts w:ascii="Arial" w:eastAsia="Arial" w:hAnsi="Arial" w:cs="Arial"/>
          <w:color w:val="000000"/>
          <w:sz w:val="21"/>
          <w:szCs w:val="21"/>
        </w:rPr>
        <w:t xml:space="preserve">, the flood stage is diagnosed from the water storage at each grid cell. River channel water storage, </w:t>
      </w:r>
      <m:oMath>
        <m:sSub>
          <m:sSubPr>
            <m:ctrlPr>
              <w:ins w:id="637" w:author="ZHOU XUDONG" w:date="2020-08-19T15:53:00Z">
                <w:rPr>
                  <w:rFonts w:ascii="Cambria Math" w:eastAsia="Arial" w:hAnsi="Cambria Math" w:cs="Arial"/>
                  <w:i/>
                  <w:color w:val="000000"/>
                  <w:sz w:val="21"/>
                  <w:szCs w:val="21"/>
                </w:rPr>
              </w:ins>
            </m:ctrlPr>
          </m:sSubPr>
          <m:e>
            <m:r>
              <w:ins w:id="638" w:author="ZHOU XUDONG" w:date="2020-08-19T15:54:00Z">
                <w:rPr>
                  <w:rFonts w:ascii="Cambria Math" w:eastAsia="Arial" w:hAnsi="Cambria Math" w:cs="Arial"/>
                  <w:color w:val="000000"/>
                  <w:sz w:val="21"/>
                  <w:szCs w:val="21"/>
                </w:rPr>
                <m:t>S</m:t>
              </w:ins>
            </m:r>
          </m:e>
          <m:sub>
            <m:r>
              <w:ins w:id="639" w:author="ZHOU XUDONG" w:date="2020-08-19T15:54:00Z">
                <w:rPr>
                  <w:rFonts w:ascii="Cambria Math" w:eastAsia="Arial" w:hAnsi="Cambria Math" w:cs="Arial"/>
                  <w:color w:val="000000"/>
                  <w:sz w:val="21"/>
                  <w:szCs w:val="21"/>
                </w:rPr>
                <m:t>r</m:t>
              </w:ins>
            </m:r>
          </m:sub>
        </m:sSub>
      </m:oMath>
      <w:del w:id="640" w:author="ZHOU XUDONG" w:date="2020-08-19T15:54:00Z">
        <w:r w:rsidDel="00FF4954">
          <w:rPr>
            <w:rFonts w:ascii="Arial" w:eastAsia="Arial" w:hAnsi="Arial" w:cs="Arial"/>
            <w:color w:val="000000"/>
            <w:sz w:val="21"/>
            <w:szCs w:val="21"/>
          </w:rPr>
          <w:delText>S</w:delText>
        </w:r>
        <w:r w:rsidDel="00FF4954">
          <w:rPr>
            <w:rFonts w:ascii="Arial" w:eastAsia="Arial" w:hAnsi="Arial" w:cs="Arial"/>
            <w:color w:val="000000"/>
            <w:sz w:val="21"/>
            <w:szCs w:val="21"/>
            <w:vertAlign w:val="subscript"/>
          </w:rPr>
          <w:delText>r</w:delText>
        </w:r>
      </w:del>
      <w:r>
        <w:rPr>
          <w:rFonts w:ascii="Arial" w:eastAsia="Arial" w:hAnsi="Arial" w:cs="Arial"/>
          <w:color w:val="000000"/>
          <w:sz w:val="21"/>
          <w:szCs w:val="21"/>
        </w:rPr>
        <w:t xml:space="preserve">, floodplain water storage, </w:t>
      </w:r>
      <m:oMath>
        <m:sSub>
          <m:sSubPr>
            <m:ctrlPr>
              <w:ins w:id="641" w:author="ZHOU XUDONG" w:date="2020-08-19T15:54:00Z">
                <w:rPr>
                  <w:rFonts w:ascii="Cambria Math" w:eastAsia="Arial" w:hAnsi="Cambria Math" w:cs="Arial"/>
                  <w:i/>
                  <w:color w:val="000000"/>
                  <w:sz w:val="21"/>
                  <w:szCs w:val="21"/>
                </w:rPr>
              </w:ins>
            </m:ctrlPr>
          </m:sSubPr>
          <m:e>
            <m:r>
              <w:ins w:id="642" w:author="ZHOU XUDONG" w:date="2020-08-19T15:54:00Z">
                <w:rPr>
                  <w:rFonts w:ascii="Cambria Math" w:eastAsia="Arial" w:hAnsi="Cambria Math" w:cs="Arial"/>
                  <w:color w:val="000000"/>
                  <w:sz w:val="21"/>
                  <w:szCs w:val="21"/>
                </w:rPr>
                <m:t>S</m:t>
              </w:ins>
            </m:r>
          </m:e>
          <m:sub>
            <m:r>
              <w:ins w:id="643" w:author="ZHOU XUDONG" w:date="2020-08-19T15:54:00Z">
                <w:rPr>
                  <w:rFonts w:ascii="Cambria Math" w:eastAsia="Arial" w:hAnsi="Cambria Math" w:cs="Arial"/>
                  <w:color w:val="000000"/>
                  <w:sz w:val="21"/>
                  <w:szCs w:val="21"/>
                </w:rPr>
                <m:t>f</m:t>
              </w:ins>
            </m:r>
          </m:sub>
        </m:sSub>
      </m:oMath>
      <w:ins w:id="644" w:author="ZHOU XUDONG" w:date="2020-08-19T15:54:00Z">
        <w:r w:rsidR="00FF4954" w:rsidDel="00FF4954">
          <w:rPr>
            <w:rFonts w:ascii="Arial" w:eastAsia="Arial" w:hAnsi="Arial" w:cs="Arial"/>
            <w:color w:val="000000"/>
            <w:sz w:val="21"/>
            <w:szCs w:val="21"/>
          </w:rPr>
          <w:t xml:space="preserve"> </w:t>
        </w:r>
      </w:ins>
      <w:del w:id="645" w:author="ZHOU XUDONG" w:date="2020-08-19T15:54:00Z">
        <w:r w:rsidDel="00FF4954">
          <w:rPr>
            <w:rFonts w:ascii="Arial" w:eastAsia="Arial" w:hAnsi="Arial" w:cs="Arial"/>
            <w:color w:val="000000"/>
            <w:sz w:val="21"/>
            <w:szCs w:val="21"/>
          </w:rPr>
          <w:delText>S</w:delText>
        </w:r>
        <w:r w:rsidDel="00FF4954">
          <w:rPr>
            <w:rFonts w:ascii="Arial" w:eastAsia="Arial" w:hAnsi="Arial" w:cs="Arial"/>
            <w:color w:val="000000"/>
            <w:sz w:val="21"/>
            <w:szCs w:val="21"/>
            <w:vertAlign w:val="subscript"/>
          </w:rPr>
          <w:delText>f</w:delText>
        </w:r>
      </w:del>
      <w:r>
        <w:rPr>
          <w:rFonts w:ascii="Arial" w:eastAsia="Arial" w:hAnsi="Arial" w:cs="Arial"/>
          <w:color w:val="000000"/>
          <w:sz w:val="21"/>
          <w:szCs w:val="21"/>
        </w:rPr>
        <w:t>, river water depth,</w:t>
      </w:r>
      <m:oMath>
        <m:r>
          <w:ins w:id="646" w:author="ZHOU XUDONG" w:date="2020-08-19T15:54:00Z">
            <w:rPr>
              <w:rFonts w:ascii="Cambria Math" w:eastAsia="Arial" w:hAnsi="Cambria Math" w:cs="Arial"/>
              <w:color w:val="000000"/>
              <w:sz w:val="21"/>
              <w:szCs w:val="21"/>
            </w:rPr>
            <m:t xml:space="preserve"> </m:t>
          </w:ins>
        </m:r>
        <m:sSub>
          <m:sSubPr>
            <m:ctrlPr>
              <w:ins w:id="647" w:author="ZHOU XUDONG" w:date="2020-08-19T15:54:00Z">
                <w:rPr>
                  <w:rFonts w:ascii="Cambria Math" w:eastAsia="Arial" w:hAnsi="Cambria Math" w:cs="Arial"/>
                  <w:i/>
                  <w:color w:val="000000"/>
                  <w:sz w:val="21"/>
                  <w:szCs w:val="21"/>
                </w:rPr>
              </w:ins>
            </m:ctrlPr>
          </m:sSubPr>
          <m:e>
            <m:r>
              <w:ins w:id="648" w:author="ZHOU XUDONG" w:date="2020-08-19T15:54:00Z">
                <w:rPr>
                  <w:rFonts w:ascii="Cambria Math" w:eastAsia="Arial" w:hAnsi="Cambria Math" w:cs="Arial"/>
                  <w:color w:val="000000"/>
                  <w:sz w:val="21"/>
                  <w:szCs w:val="21"/>
                </w:rPr>
                <m:t>D</m:t>
              </w:ins>
            </m:r>
          </m:e>
          <m:sub>
            <m:r>
              <w:ins w:id="649" w:author="ZHOU XUDONG" w:date="2020-08-19T15:54:00Z">
                <w:rPr>
                  <w:rFonts w:ascii="Cambria Math" w:eastAsia="Arial" w:hAnsi="Cambria Math" w:cs="Arial"/>
                  <w:color w:val="000000"/>
                  <w:sz w:val="21"/>
                  <w:szCs w:val="21"/>
                </w:rPr>
                <m:t>r</m:t>
              </w:ins>
            </m:r>
          </m:sub>
        </m:sSub>
      </m:oMath>
      <w:del w:id="650" w:author="ZHOU XUDONG" w:date="2020-08-19T15:54:00Z">
        <w:r w:rsidDel="00FF4954">
          <w:rPr>
            <w:rFonts w:ascii="Arial" w:eastAsia="Arial" w:hAnsi="Arial" w:cs="Arial"/>
            <w:color w:val="000000"/>
            <w:sz w:val="21"/>
            <w:szCs w:val="21"/>
          </w:rPr>
          <w:delText xml:space="preserve"> D</w:delText>
        </w:r>
        <w:r w:rsidDel="00FF4954">
          <w:rPr>
            <w:rFonts w:ascii="Arial" w:eastAsia="Arial" w:hAnsi="Arial" w:cs="Arial"/>
            <w:color w:val="000000"/>
            <w:sz w:val="21"/>
            <w:szCs w:val="21"/>
            <w:vertAlign w:val="subscript"/>
          </w:rPr>
          <w:delText>r</w:delText>
        </w:r>
      </w:del>
      <w:r>
        <w:rPr>
          <w:rFonts w:ascii="Arial" w:eastAsia="Arial" w:hAnsi="Arial" w:cs="Arial"/>
          <w:color w:val="000000"/>
          <w:sz w:val="21"/>
          <w:szCs w:val="21"/>
        </w:rPr>
        <w:t xml:space="preserve">, floodplain water depth, </w:t>
      </w:r>
      <m:oMath>
        <m:sSub>
          <m:sSubPr>
            <m:ctrlPr>
              <w:ins w:id="651" w:author="ZHOU XUDONG" w:date="2020-08-19T15:54:00Z">
                <w:rPr>
                  <w:rFonts w:ascii="Cambria Math" w:eastAsia="Arial" w:hAnsi="Cambria Math" w:cs="Arial"/>
                  <w:i/>
                  <w:color w:val="000000"/>
                  <w:sz w:val="21"/>
                  <w:szCs w:val="21"/>
                </w:rPr>
              </w:ins>
            </m:ctrlPr>
          </m:sSubPr>
          <m:e>
            <m:r>
              <w:ins w:id="652" w:author="ZHOU XUDONG" w:date="2020-08-19T15:54:00Z">
                <w:rPr>
                  <w:rFonts w:ascii="Cambria Math" w:eastAsia="Arial" w:hAnsi="Cambria Math" w:cs="Arial"/>
                  <w:color w:val="000000"/>
                  <w:sz w:val="21"/>
                  <w:szCs w:val="21"/>
                </w:rPr>
                <m:t>D</m:t>
              </w:ins>
            </m:r>
          </m:e>
          <m:sub>
            <m:r>
              <w:ins w:id="653" w:author="ZHOU XUDONG" w:date="2020-08-19T15:54:00Z">
                <w:rPr>
                  <w:rFonts w:ascii="Cambria Math" w:eastAsia="Arial" w:hAnsi="Cambria Math" w:cs="Arial"/>
                  <w:color w:val="000000"/>
                  <w:sz w:val="21"/>
                  <w:szCs w:val="21"/>
                </w:rPr>
                <m:t>f</m:t>
              </w:ins>
            </m:r>
          </m:sub>
        </m:sSub>
      </m:oMath>
      <w:ins w:id="654" w:author="ZHOU XUDONG" w:date="2020-08-19T15:54:00Z">
        <w:r w:rsidR="00FF4954" w:rsidDel="00FF4954">
          <w:rPr>
            <w:rFonts w:ascii="Arial" w:eastAsia="Arial" w:hAnsi="Arial" w:cs="Arial"/>
            <w:color w:val="000000"/>
            <w:sz w:val="21"/>
            <w:szCs w:val="21"/>
          </w:rPr>
          <w:t xml:space="preserve"> </w:t>
        </w:r>
      </w:ins>
      <w:del w:id="655" w:author="ZHOU XUDONG" w:date="2020-08-19T15:54:00Z">
        <w:r w:rsidDel="00FF4954">
          <w:rPr>
            <w:rFonts w:ascii="Arial" w:eastAsia="Arial" w:hAnsi="Arial" w:cs="Arial"/>
            <w:color w:val="000000"/>
            <w:sz w:val="21"/>
            <w:szCs w:val="21"/>
          </w:rPr>
          <w:delText>D</w:delText>
        </w:r>
        <w:r w:rsidDel="00FF4954">
          <w:rPr>
            <w:rFonts w:ascii="Arial" w:eastAsia="Arial" w:hAnsi="Arial" w:cs="Arial"/>
            <w:color w:val="000000"/>
            <w:sz w:val="21"/>
            <w:szCs w:val="21"/>
            <w:vertAlign w:val="subscript"/>
          </w:rPr>
          <w:delText>f</w:delText>
        </w:r>
      </w:del>
      <w:r>
        <w:rPr>
          <w:rFonts w:ascii="Arial" w:eastAsia="Arial" w:hAnsi="Arial" w:cs="Arial"/>
          <w:color w:val="000000"/>
          <w:sz w:val="21"/>
          <w:szCs w:val="21"/>
        </w:rPr>
        <w:t xml:space="preserve">, and flooded area, </w:t>
      </w:r>
      <m:oMath>
        <m:sSub>
          <m:sSubPr>
            <m:ctrlPr>
              <w:ins w:id="656" w:author="ZHOU XUDONG" w:date="2020-08-19T15:54:00Z">
                <w:rPr>
                  <w:rFonts w:ascii="Cambria Math" w:eastAsia="Arial" w:hAnsi="Cambria Math" w:cs="Arial"/>
                  <w:i/>
                  <w:color w:val="000000"/>
                  <w:sz w:val="21"/>
                  <w:szCs w:val="21"/>
                </w:rPr>
              </w:ins>
            </m:ctrlPr>
          </m:sSubPr>
          <m:e>
            <m:r>
              <w:ins w:id="657" w:author="ZHOU XUDONG" w:date="2020-08-19T15:54:00Z">
                <w:rPr>
                  <w:rFonts w:ascii="Cambria Math" w:eastAsia="Arial" w:hAnsi="Cambria Math" w:cs="Arial"/>
                  <w:color w:val="000000"/>
                  <w:sz w:val="21"/>
                  <w:szCs w:val="21"/>
                </w:rPr>
                <m:t>A</m:t>
              </w:ins>
            </m:r>
          </m:e>
          <m:sub>
            <m:r>
              <w:ins w:id="658" w:author="ZHOU XUDONG" w:date="2020-08-19T15:54:00Z">
                <w:rPr>
                  <w:rFonts w:ascii="Cambria Math" w:eastAsia="Arial" w:hAnsi="Cambria Math" w:cs="Arial"/>
                  <w:color w:val="000000"/>
                  <w:sz w:val="21"/>
                  <w:szCs w:val="21"/>
                </w:rPr>
                <m:t>f</m:t>
              </w:ins>
            </m:r>
          </m:sub>
        </m:sSub>
      </m:oMath>
      <w:ins w:id="659" w:author="ZHOU XUDONG" w:date="2020-08-19T15:54:00Z">
        <w:r w:rsidR="00FF4954" w:rsidDel="00FF4954">
          <w:rPr>
            <w:rFonts w:ascii="Arial" w:eastAsia="Arial" w:hAnsi="Arial" w:cs="Arial"/>
            <w:color w:val="000000"/>
            <w:sz w:val="21"/>
            <w:szCs w:val="21"/>
          </w:rPr>
          <w:t xml:space="preserve"> </w:t>
        </w:r>
      </w:ins>
      <w:del w:id="660" w:author="ZHOU XUDONG" w:date="2020-08-19T15:54:00Z">
        <w:r w:rsidDel="00FF4954">
          <w:rPr>
            <w:rFonts w:ascii="Arial" w:eastAsia="Arial" w:hAnsi="Arial" w:cs="Arial"/>
            <w:color w:val="000000"/>
            <w:sz w:val="21"/>
            <w:szCs w:val="21"/>
          </w:rPr>
          <w:delText>A</w:delText>
        </w:r>
        <w:r w:rsidDel="00FF4954">
          <w:rPr>
            <w:rFonts w:ascii="Arial" w:eastAsia="Arial" w:hAnsi="Arial" w:cs="Arial"/>
            <w:color w:val="000000"/>
            <w:sz w:val="21"/>
            <w:szCs w:val="21"/>
            <w:vertAlign w:val="subscript"/>
          </w:rPr>
          <w:delText>f</w:delText>
        </w:r>
      </w:del>
      <w:r>
        <w:rPr>
          <w:rFonts w:ascii="Arial" w:eastAsia="Arial" w:hAnsi="Arial" w:cs="Arial"/>
          <w:color w:val="000000"/>
          <w:sz w:val="21"/>
          <w:szCs w:val="21"/>
        </w:rPr>
        <w:t xml:space="preserve">, are diagnosed from the total water storage of a grid point, </w:t>
      </w:r>
      <m:oMath>
        <m:r>
          <w:ins w:id="661" w:author="ZHOU XUDONG" w:date="2020-08-19T16:00:00Z">
            <w:rPr>
              <w:rFonts w:ascii="Cambria Math" w:eastAsia="Arial" w:hAnsi="Cambria Math" w:cs="Arial"/>
              <w:color w:val="000000"/>
              <w:sz w:val="21"/>
              <w:szCs w:val="21"/>
            </w:rPr>
            <m:t>S</m:t>
          </w:ins>
        </m:r>
      </m:oMath>
      <w:del w:id="662" w:author="ZHOU XUDONG" w:date="2020-08-19T16:00:00Z">
        <w:r w:rsidDel="00C3598E">
          <w:rPr>
            <w:rFonts w:ascii="Arial" w:eastAsia="Arial" w:hAnsi="Arial" w:cs="Arial"/>
            <w:color w:val="000000"/>
            <w:sz w:val="21"/>
            <w:szCs w:val="21"/>
          </w:rPr>
          <w:delText>S</w:delText>
        </w:r>
      </w:del>
      <w:r>
        <w:rPr>
          <w:rFonts w:ascii="Arial" w:eastAsia="Arial" w:hAnsi="Arial" w:cs="Arial"/>
          <w:color w:val="000000"/>
          <w:sz w:val="21"/>
          <w:szCs w:val="21"/>
        </w:rPr>
        <w:t xml:space="preserve">, by solving either of simultaneous equations (3.1) or (3.2). Either of the simultaneous equations (3.1) or (3.2) is chosen by comparing the total water storage, </w:t>
      </w:r>
      <m:oMath>
        <m:r>
          <w:ins w:id="663" w:author="ZHOU XUDONG" w:date="2020-08-19T16:00:00Z">
            <w:rPr>
              <w:rFonts w:ascii="Cambria Math" w:eastAsia="Arial" w:hAnsi="Cambria Math" w:cs="Arial"/>
              <w:color w:val="000000"/>
              <w:sz w:val="21"/>
              <w:szCs w:val="21"/>
            </w:rPr>
            <m:t>S</m:t>
          </w:ins>
        </m:r>
      </m:oMath>
      <w:del w:id="664" w:author="ZHOU XUDONG" w:date="2020-08-19T16:00:00Z">
        <w:r w:rsidDel="00C3598E">
          <w:rPr>
            <w:rFonts w:ascii="Arial" w:eastAsia="Arial" w:hAnsi="Arial" w:cs="Arial"/>
            <w:color w:val="000000"/>
            <w:sz w:val="21"/>
            <w:szCs w:val="21"/>
          </w:rPr>
          <w:delText>S</w:delText>
        </w:r>
      </w:del>
      <w:r>
        <w:rPr>
          <w:rFonts w:ascii="Arial" w:eastAsia="Arial" w:hAnsi="Arial" w:cs="Arial"/>
          <w:color w:val="000000"/>
          <w:sz w:val="21"/>
          <w:szCs w:val="21"/>
        </w:rPr>
        <w:t xml:space="preserve">, and the flood initiation storage, </w:t>
      </w:r>
      <m:oMath>
        <m:sSub>
          <m:sSubPr>
            <m:ctrlPr>
              <w:ins w:id="665" w:author="ZHOU XUDONG" w:date="2020-08-19T16:00:00Z">
                <w:rPr>
                  <w:rFonts w:ascii="Cambria Math" w:eastAsia="Arial" w:hAnsi="Cambria Math" w:cs="Arial"/>
                  <w:i/>
                  <w:color w:val="000000"/>
                  <w:sz w:val="21"/>
                  <w:szCs w:val="21"/>
                </w:rPr>
              </w:ins>
            </m:ctrlPr>
          </m:sSubPr>
          <m:e>
            <m:r>
              <w:ins w:id="666" w:author="ZHOU XUDONG" w:date="2020-08-19T16:00:00Z">
                <w:rPr>
                  <w:rFonts w:ascii="Cambria Math" w:eastAsia="Arial" w:hAnsi="Cambria Math" w:cs="Arial"/>
                  <w:color w:val="000000"/>
                  <w:sz w:val="21"/>
                  <w:szCs w:val="21"/>
                </w:rPr>
                <m:t>S</m:t>
              </w:ins>
            </m:r>
          </m:e>
          <m:sub>
            <m:r>
              <w:ins w:id="667" w:author="ZHOU XUDONG" w:date="2020-08-19T16:00:00Z">
                <w:rPr>
                  <w:rFonts w:ascii="Cambria Math" w:eastAsia="Arial" w:hAnsi="Cambria Math" w:cs="Arial"/>
                  <w:color w:val="000000"/>
                  <w:sz w:val="21"/>
                  <w:szCs w:val="21"/>
                </w:rPr>
                <m:t>ini</m:t>
              </w:ins>
            </m:r>
          </m:sub>
        </m:sSub>
      </m:oMath>
      <w:del w:id="668" w:author="ZHOU XUDONG" w:date="2020-08-19T16:00:00Z">
        <w:r w:rsidDel="00C3598E">
          <w:rPr>
            <w:rFonts w:ascii="Arial" w:eastAsia="Arial" w:hAnsi="Arial" w:cs="Arial"/>
            <w:color w:val="000000"/>
            <w:sz w:val="21"/>
            <w:szCs w:val="21"/>
          </w:rPr>
          <w:delText>S</w:delText>
        </w:r>
      </w:del>
      <w:del w:id="669" w:author="ZHOU XUDONG" w:date="2020-08-19T16:01:00Z">
        <w:r w:rsidDel="00C3598E">
          <w:rPr>
            <w:rFonts w:ascii="Arial" w:eastAsia="Arial" w:hAnsi="Arial" w:cs="Arial"/>
            <w:color w:val="000000"/>
            <w:sz w:val="21"/>
            <w:szCs w:val="21"/>
            <w:vertAlign w:val="subscript"/>
          </w:rPr>
          <w:delText>ini</w:delText>
        </w:r>
      </w:del>
      <w:r>
        <w:rPr>
          <w:rFonts w:ascii="Arial" w:eastAsia="Arial" w:hAnsi="Arial" w:cs="Arial"/>
          <w:color w:val="000000"/>
          <w:sz w:val="21"/>
          <w:szCs w:val="21"/>
        </w:rPr>
        <w:t>. The flood initiation storage is given as,</w:t>
      </w:r>
      <w:ins w:id="670" w:author="ZHOU XUDONG" w:date="2020-08-19T16:01:00Z">
        <w:r w:rsidR="00C3598E">
          <w:rPr>
            <w:rFonts w:ascii="Arial" w:eastAsia="Arial" w:hAnsi="Arial" w:cs="Arial"/>
            <w:color w:val="000000"/>
            <w:sz w:val="21"/>
            <w:szCs w:val="21"/>
          </w:rPr>
          <w:t xml:space="preserve"> </w:t>
        </w:r>
      </w:ins>
      <m:oMath>
        <m:sSub>
          <m:sSubPr>
            <m:ctrlPr>
              <w:ins w:id="671" w:author="ZHOU XUDONG" w:date="2020-08-19T16:01:00Z">
                <w:rPr>
                  <w:rFonts w:ascii="Cambria Math" w:eastAsia="Arial" w:hAnsi="Cambria Math" w:cs="Arial"/>
                  <w:i/>
                  <w:color w:val="000000"/>
                  <w:sz w:val="21"/>
                  <w:szCs w:val="21"/>
                </w:rPr>
              </w:ins>
            </m:ctrlPr>
          </m:sSubPr>
          <m:e>
            <m:r>
              <w:ins w:id="672" w:author="ZHOU XUDONG" w:date="2020-08-19T16:01:00Z">
                <w:rPr>
                  <w:rFonts w:ascii="Cambria Math" w:eastAsia="Arial" w:hAnsi="Cambria Math" w:cs="Arial"/>
                  <w:color w:val="000000"/>
                  <w:sz w:val="21"/>
                  <w:szCs w:val="21"/>
                </w:rPr>
                <m:t>S</m:t>
              </w:ins>
            </m:r>
          </m:e>
          <m:sub>
            <m:r>
              <w:ins w:id="673" w:author="ZHOU XUDONG" w:date="2020-08-19T16:01:00Z">
                <w:rPr>
                  <w:rFonts w:ascii="Cambria Math" w:eastAsia="Arial" w:hAnsi="Cambria Math" w:cs="Arial"/>
                  <w:color w:val="000000"/>
                  <w:sz w:val="21"/>
                  <w:szCs w:val="21"/>
                </w:rPr>
                <m:t>ini</m:t>
              </w:ins>
            </m:r>
          </m:sub>
        </m:sSub>
        <m:r>
          <w:ins w:id="674" w:author="ZHOU XUDONG" w:date="2020-08-19T16:01:00Z">
            <w:rPr>
              <w:rFonts w:ascii="Cambria Math" w:eastAsia="Arial" w:hAnsi="Cambria Math" w:cs="Arial"/>
              <w:color w:val="000000"/>
              <w:sz w:val="21"/>
              <w:szCs w:val="21"/>
            </w:rPr>
            <m:t>=BWL</m:t>
          </w:ins>
        </m:r>
      </m:oMath>
      <w:del w:id="675" w:author="ZHOU XUDONG" w:date="2020-08-19T16:01:00Z">
        <w:r w:rsidDel="00C3598E">
          <w:rPr>
            <w:rFonts w:ascii="Arial" w:eastAsia="Arial" w:hAnsi="Arial" w:cs="Arial"/>
            <w:color w:val="000000"/>
            <w:sz w:val="21"/>
            <w:szCs w:val="21"/>
          </w:rPr>
          <w:delText xml:space="preserve"> S</w:delText>
        </w:r>
        <w:r w:rsidDel="00C3598E">
          <w:rPr>
            <w:rFonts w:ascii="Arial" w:eastAsia="Arial" w:hAnsi="Arial" w:cs="Arial"/>
            <w:color w:val="000000"/>
            <w:sz w:val="21"/>
            <w:szCs w:val="21"/>
            <w:vertAlign w:val="subscript"/>
          </w:rPr>
          <w:delText>ini</w:delText>
        </w:r>
        <w:r w:rsidDel="00C3598E">
          <w:rPr>
            <w:rFonts w:ascii="Arial" w:eastAsia="Arial" w:hAnsi="Arial" w:cs="Arial"/>
            <w:color w:val="000000"/>
            <w:sz w:val="21"/>
            <w:szCs w:val="21"/>
          </w:rPr>
          <w:delText>=BWL</w:delText>
        </w:r>
      </w:del>
      <w:r>
        <w:rPr>
          <w:rFonts w:ascii="Arial" w:eastAsia="Arial" w:hAnsi="Arial" w:cs="Arial"/>
          <w:color w:val="000000"/>
          <w:sz w:val="21"/>
          <w:szCs w:val="21"/>
        </w:rPr>
        <w:t xml:space="preserve">, where </w:t>
      </w:r>
      <m:oMath>
        <m:r>
          <w:ins w:id="676" w:author="ZHOU XUDONG" w:date="2020-08-19T16:01:00Z">
            <w:rPr>
              <w:rFonts w:ascii="Cambria Math" w:eastAsia="Arial" w:hAnsi="Cambria Math" w:cs="Arial"/>
              <w:color w:val="000000"/>
              <w:sz w:val="21"/>
              <w:szCs w:val="21"/>
            </w:rPr>
            <m:t>B</m:t>
          </w:ins>
        </m:r>
      </m:oMath>
      <w:del w:id="677" w:author="ZHOU XUDONG" w:date="2020-08-19T16:01:00Z">
        <w:r w:rsidDel="00C3598E">
          <w:rPr>
            <w:rFonts w:ascii="Arial" w:eastAsia="Arial" w:hAnsi="Arial" w:cs="Arial"/>
            <w:color w:val="000000"/>
            <w:sz w:val="21"/>
            <w:szCs w:val="21"/>
          </w:rPr>
          <w:delText>B</w:delText>
        </w:r>
      </w:del>
      <w:r>
        <w:rPr>
          <w:rFonts w:ascii="Arial" w:eastAsia="Arial" w:hAnsi="Arial" w:cs="Arial"/>
          <w:color w:val="000000"/>
          <w:sz w:val="21"/>
          <w:szCs w:val="21"/>
        </w:rPr>
        <w:t xml:space="preserve"> is channel depth, </w:t>
      </w:r>
      <m:oMath>
        <m:r>
          <w:ins w:id="678" w:author="ZHOU XUDONG" w:date="2020-08-19T16:01:00Z">
            <w:rPr>
              <w:rFonts w:ascii="Cambria Math" w:eastAsia="Arial" w:hAnsi="Cambria Math" w:cs="Arial"/>
              <w:color w:val="000000"/>
              <w:sz w:val="21"/>
              <w:szCs w:val="21"/>
            </w:rPr>
            <m:t>W</m:t>
          </w:ins>
        </m:r>
      </m:oMath>
      <w:del w:id="679" w:author="ZHOU XUDONG" w:date="2020-08-19T16:01:00Z">
        <w:r w:rsidDel="00C3598E">
          <w:rPr>
            <w:rFonts w:ascii="Arial" w:eastAsia="Arial" w:hAnsi="Arial" w:cs="Arial"/>
            <w:color w:val="000000"/>
            <w:sz w:val="21"/>
            <w:szCs w:val="21"/>
          </w:rPr>
          <w:delText>W</w:delText>
        </w:r>
      </w:del>
      <w:r>
        <w:rPr>
          <w:rFonts w:ascii="Arial" w:eastAsia="Arial" w:hAnsi="Arial" w:cs="Arial"/>
          <w:color w:val="000000"/>
          <w:sz w:val="21"/>
          <w:szCs w:val="21"/>
        </w:rPr>
        <w:t xml:space="preserve"> is channel width, and </w:t>
      </w:r>
      <m:oMath>
        <m:r>
          <w:ins w:id="680" w:author="ZHOU XUDONG" w:date="2020-08-19T16:01:00Z">
            <w:rPr>
              <w:rFonts w:ascii="Cambria Math" w:eastAsia="Arial" w:hAnsi="Cambria Math" w:cs="Arial"/>
              <w:color w:val="000000"/>
              <w:sz w:val="21"/>
              <w:szCs w:val="21"/>
            </w:rPr>
            <m:t>L</m:t>
          </w:ins>
        </m:r>
      </m:oMath>
      <w:del w:id="681" w:author="ZHOU XUDONG" w:date="2020-08-19T16:01:00Z">
        <w:r w:rsidDel="00C3598E">
          <w:rPr>
            <w:rFonts w:ascii="Arial" w:eastAsia="Arial" w:hAnsi="Arial" w:cs="Arial"/>
            <w:color w:val="000000"/>
            <w:sz w:val="21"/>
            <w:szCs w:val="21"/>
          </w:rPr>
          <w:delText>L</w:delText>
        </w:r>
      </w:del>
      <w:r>
        <w:rPr>
          <w:rFonts w:ascii="Arial" w:eastAsia="Arial" w:hAnsi="Arial" w:cs="Arial"/>
          <w:color w:val="000000"/>
          <w:sz w:val="21"/>
          <w:szCs w:val="21"/>
        </w:rPr>
        <w:t xml:space="preserve"> is channel length. For the case that the total water storage, </w:t>
      </w:r>
      <m:oMath>
        <m:r>
          <w:ins w:id="682" w:author="ZHOU XUDONG" w:date="2020-08-19T16:02:00Z">
            <w:rPr>
              <w:rFonts w:ascii="Cambria Math" w:eastAsia="Arial" w:hAnsi="Cambria Math" w:cs="Arial"/>
              <w:color w:val="000000"/>
              <w:sz w:val="21"/>
              <w:szCs w:val="21"/>
            </w:rPr>
            <m:t>S</m:t>
          </w:ins>
        </m:r>
      </m:oMath>
      <w:del w:id="683" w:author="ZHOU XUDONG" w:date="2020-08-19T16:01:00Z">
        <w:r w:rsidDel="00C3598E">
          <w:rPr>
            <w:rFonts w:ascii="Arial" w:eastAsia="Arial" w:hAnsi="Arial" w:cs="Arial"/>
            <w:color w:val="000000"/>
            <w:sz w:val="21"/>
            <w:szCs w:val="21"/>
          </w:rPr>
          <w:delText>S</w:delText>
        </w:r>
      </w:del>
      <w:r>
        <w:rPr>
          <w:rFonts w:ascii="Arial" w:eastAsia="Arial" w:hAnsi="Arial" w:cs="Arial"/>
          <w:color w:val="000000"/>
          <w:sz w:val="21"/>
          <w:szCs w:val="21"/>
        </w:rPr>
        <w:t xml:space="preserve">, is less or equal to the flood initiation storage, </w:t>
      </w:r>
      <m:oMath>
        <m:sSub>
          <m:sSubPr>
            <m:ctrlPr>
              <w:ins w:id="684" w:author="ZHOU XUDONG" w:date="2020-08-19T16:02:00Z">
                <w:rPr>
                  <w:rFonts w:ascii="Cambria Math" w:eastAsia="Arial" w:hAnsi="Cambria Math" w:cs="Arial"/>
                  <w:i/>
                  <w:color w:val="000000"/>
                  <w:sz w:val="21"/>
                  <w:szCs w:val="21"/>
                </w:rPr>
              </w:ins>
            </m:ctrlPr>
          </m:sSubPr>
          <m:e>
            <m:r>
              <w:ins w:id="685" w:author="ZHOU XUDONG" w:date="2020-08-19T16:02:00Z">
                <w:rPr>
                  <w:rFonts w:ascii="Cambria Math" w:eastAsia="Arial" w:hAnsi="Cambria Math" w:cs="Arial"/>
                  <w:color w:val="000000"/>
                  <w:sz w:val="21"/>
                  <w:szCs w:val="21"/>
                </w:rPr>
                <m:t>S</m:t>
              </w:ins>
            </m:r>
          </m:e>
          <m:sub>
            <m:r>
              <w:ins w:id="686" w:author="ZHOU XUDONG" w:date="2020-08-19T16:02:00Z">
                <w:rPr>
                  <w:rFonts w:ascii="Cambria Math" w:eastAsia="Arial" w:hAnsi="Cambria Math" w:cs="Arial"/>
                  <w:color w:val="000000"/>
                  <w:sz w:val="21"/>
                  <w:szCs w:val="21"/>
                </w:rPr>
                <m:t>ini</m:t>
              </w:ins>
            </m:r>
          </m:sub>
        </m:sSub>
      </m:oMath>
      <w:del w:id="687" w:author="ZHOU XUDONG" w:date="2020-08-19T16:02:00Z">
        <w:r w:rsidDel="00C3598E">
          <w:rPr>
            <w:rFonts w:ascii="Arial" w:eastAsia="Arial" w:hAnsi="Arial" w:cs="Arial"/>
            <w:color w:val="000000"/>
            <w:sz w:val="21"/>
            <w:szCs w:val="21"/>
          </w:rPr>
          <w:delText>S</w:delText>
        </w:r>
        <w:r w:rsidDel="00C3598E">
          <w:rPr>
            <w:rFonts w:ascii="Arial" w:eastAsia="Arial" w:hAnsi="Arial" w:cs="Arial"/>
            <w:color w:val="000000"/>
            <w:sz w:val="21"/>
            <w:szCs w:val="21"/>
            <w:vertAlign w:val="subscript"/>
          </w:rPr>
          <w:delText>ini</w:delText>
        </w:r>
      </w:del>
      <w:r>
        <w:rPr>
          <w:rFonts w:ascii="Arial" w:eastAsia="Arial" w:hAnsi="Arial" w:cs="Arial"/>
          <w:color w:val="000000"/>
          <w:sz w:val="21"/>
          <w:szCs w:val="21"/>
        </w:rPr>
        <w:t xml:space="preserve">, the simultaneous equations (3.1) are applied: </w:t>
      </w:r>
    </w:p>
    <w:p w14:paraId="60D073D8" w14:textId="717AFA76" w:rsidR="00AF5DE1" w:rsidDel="00AF5DE1" w:rsidRDefault="00AF5DE1">
      <w:pPr>
        <w:pBdr>
          <w:top w:val="nil"/>
          <w:left w:val="nil"/>
          <w:bottom w:val="nil"/>
          <w:right w:val="nil"/>
          <w:between w:val="nil"/>
        </w:pBdr>
        <w:tabs>
          <w:tab w:val="center" w:pos="4253"/>
          <w:tab w:val="right" w:pos="7938"/>
        </w:tabs>
        <w:spacing w:after="180" w:line="420" w:lineRule="auto"/>
        <w:ind w:firstLine="284"/>
        <w:jc w:val="both"/>
        <w:rPr>
          <w:del w:id="688" w:author="ZHOU XUDONG" w:date="2020-08-19T15:19:00Z"/>
          <w:rFonts w:ascii="Arial" w:eastAsia="Arial" w:hAnsi="Arial" w:cs="Arial"/>
          <w:color w:val="000000"/>
          <w:sz w:val="21"/>
          <w:szCs w:val="21"/>
        </w:rPr>
        <w:pPrChange w:id="689" w:author="ZHOU XUDONG" w:date="2020-08-19T15:19:00Z">
          <w:pPr>
            <w:pBdr>
              <w:top w:val="nil"/>
              <w:left w:val="nil"/>
              <w:bottom w:val="nil"/>
              <w:right w:val="nil"/>
              <w:between w:val="nil"/>
            </w:pBdr>
            <w:spacing w:after="180" w:line="420" w:lineRule="auto"/>
            <w:ind w:firstLine="284"/>
            <w:jc w:val="both"/>
          </w:pPr>
        </w:pPrChange>
      </w:pPr>
      <w:ins w:id="690" w:author="ZHOU XUDONG" w:date="2020-08-19T15:19:00Z">
        <w:r>
          <w:rPr>
            <w:rFonts w:ascii="Arial" w:eastAsia="Arial" w:hAnsi="Arial" w:cs="Arial"/>
            <w:color w:val="000000"/>
            <w:sz w:val="21"/>
            <w:szCs w:val="21"/>
          </w:rPr>
          <w:tab/>
        </w:r>
      </w:ins>
      <m:oMath>
        <m:m>
          <m:mPr>
            <m:mcs>
              <m:mc>
                <m:mcPr>
                  <m:count m:val="1"/>
                  <m:mcJc m:val="center"/>
                </m:mcPr>
              </m:mc>
            </m:mcs>
            <m:ctrlPr>
              <w:ins w:id="691" w:author="ZHOU XUDONG" w:date="2020-08-19T15:18:00Z">
                <w:rPr>
                  <w:rFonts w:ascii="Cambria Math" w:eastAsia="Arial" w:hAnsi="Cambria Math" w:cs="Arial"/>
                  <w:i/>
                  <w:color w:val="000000"/>
                  <w:sz w:val="21"/>
                  <w:szCs w:val="21"/>
                </w:rPr>
              </w:ins>
            </m:ctrlPr>
          </m:mPr>
          <m:mr>
            <m:e>
              <m:m>
                <m:mPr>
                  <m:mcs>
                    <m:mc>
                      <m:mcPr>
                        <m:count m:val="1"/>
                        <m:mcJc m:val="center"/>
                      </m:mcPr>
                    </m:mc>
                  </m:mcs>
                  <m:ctrlPr>
                    <w:ins w:id="692" w:author="ZHOU XUDONG" w:date="2020-08-19T15:18:00Z">
                      <w:rPr>
                        <w:rFonts w:ascii="Cambria Math" w:eastAsia="Arial" w:hAnsi="Cambria Math" w:cs="Arial"/>
                        <w:i/>
                        <w:color w:val="000000"/>
                        <w:sz w:val="21"/>
                        <w:szCs w:val="21"/>
                      </w:rPr>
                    </w:ins>
                  </m:ctrlPr>
                </m:mPr>
                <m:mr>
                  <m:e>
                    <m:sSub>
                      <m:sSubPr>
                        <m:ctrlPr>
                          <w:ins w:id="693" w:author="ZHOU XUDONG" w:date="2020-08-19T16:03:00Z">
                            <w:rPr>
                              <w:rFonts w:ascii="Cambria Math" w:eastAsia="Arial" w:hAnsi="Cambria Math" w:cs="Arial"/>
                              <w:i/>
                              <w:color w:val="000000"/>
                              <w:sz w:val="21"/>
                              <w:szCs w:val="21"/>
                            </w:rPr>
                          </w:ins>
                        </m:ctrlPr>
                      </m:sSubPr>
                      <m:e>
                        <m:r>
                          <w:ins w:id="694" w:author="ZHOU XUDONG" w:date="2020-08-19T16:03:00Z">
                            <w:rPr>
                              <w:rFonts w:ascii="Cambria Math" w:eastAsia="Arial" w:hAnsi="Cambria Math" w:cs="Arial"/>
                              <w:color w:val="000000"/>
                              <w:sz w:val="21"/>
                              <w:szCs w:val="21"/>
                            </w:rPr>
                            <m:t>S</m:t>
                          </w:ins>
                        </m:r>
                      </m:e>
                      <m:sub>
                        <m:r>
                          <w:ins w:id="695" w:author="ZHOU XUDONG" w:date="2020-08-19T16:03:00Z">
                            <w:rPr>
                              <w:rFonts w:ascii="Cambria Math" w:eastAsia="Arial" w:hAnsi="Cambria Math" w:cs="Arial"/>
                              <w:color w:val="000000"/>
                              <w:sz w:val="21"/>
                              <w:szCs w:val="21"/>
                            </w:rPr>
                            <m:t>r</m:t>
                          </w:ins>
                        </m:r>
                      </m:sub>
                    </m:sSub>
                    <m:r>
                      <w:ins w:id="696" w:author="ZHOU XUDONG" w:date="2020-08-19T15:18:00Z">
                        <w:rPr>
                          <w:rFonts w:ascii="Cambria Math" w:eastAsia="Arial" w:hAnsi="Cambria Math" w:cs="Arial"/>
                          <w:color w:val="000000"/>
                          <w:sz w:val="21"/>
                          <w:szCs w:val="21"/>
                        </w:rPr>
                        <m:t>=S</m:t>
                      </w:ins>
                    </m:r>
                  </m:e>
                </m:mr>
                <m:mr>
                  <m:e>
                    <m:sSub>
                      <m:sSubPr>
                        <m:ctrlPr>
                          <w:ins w:id="697" w:author="ZHOU XUDONG" w:date="2020-08-19T16:03:00Z">
                            <w:rPr>
                              <w:rFonts w:ascii="Cambria Math" w:eastAsia="Arial" w:hAnsi="Cambria Math" w:cs="Arial"/>
                              <w:i/>
                              <w:color w:val="000000"/>
                              <w:sz w:val="21"/>
                              <w:szCs w:val="21"/>
                            </w:rPr>
                          </w:ins>
                        </m:ctrlPr>
                      </m:sSubPr>
                      <m:e>
                        <m:r>
                          <w:ins w:id="698" w:author="ZHOU XUDONG" w:date="2020-08-19T16:03:00Z">
                            <w:rPr>
                              <w:rFonts w:ascii="Cambria Math" w:eastAsia="Arial" w:hAnsi="Cambria Math" w:cs="Arial"/>
                              <w:color w:val="000000"/>
                              <w:sz w:val="21"/>
                              <w:szCs w:val="21"/>
                            </w:rPr>
                            <m:t>D</m:t>
                          </w:ins>
                        </m:r>
                      </m:e>
                      <m:sub>
                        <m:r>
                          <w:ins w:id="699" w:author="ZHOU XUDONG" w:date="2020-08-19T16:03:00Z">
                            <w:rPr>
                              <w:rFonts w:ascii="Cambria Math" w:eastAsia="Arial" w:hAnsi="Cambria Math" w:cs="Arial"/>
                              <w:color w:val="000000"/>
                              <w:sz w:val="21"/>
                              <w:szCs w:val="21"/>
                            </w:rPr>
                            <m:t>r</m:t>
                          </w:ins>
                        </m:r>
                      </m:sub>
                    </m:sSub>
                    <m:r>
                      <w:ins w:id="700" w:author="ZHOU XUDONG" w:date="2020-08-19T15:18:00Z">
                        <w:rPr>
                          <w:rFonts w:ascii="Cambria Math" w:eastAsia="Arial" w:hAnsi="Cambria Math" w:cs="Arial"/>
                          <w:color w:val="000000"/>
                          <w:sz w:val="21"/>
                          <w:szCs w:val="21"/>
                        </w:rPr>
                        <m:t>=</m:t>
                      </w:ins>
                    </m:r>
                    <m:f>
                      <m:fPr>
                        <m:ctrlPr>
                          <w:ins w:id="701" w:author="ZHOU XUDONG" w:date="2020-08-19T15:18:00Z">
                            <w:rPr>
                              <w:rFonts w:ascii="Cambria Math" w:eastAsia="Arial" w:hAnsi="Cambria Math" w:cs="Arial"/>
                              <w:i/>
                              <w:color w:val="000000"/>
                              <w:sz w:val="21"/>
                              <w:szCs w:val="21"/>
                            </w:rPr>
                          </w:ins>
                        </m:ctrlPr>
                      </m:fPr>
                      <m:num>
                        <m:sSub>
                          <m:sSubPr>
                            <m:ctrlPr>
                              <w:ins w:id="702" w:author="ZHOU XUDONG" w:date="2020-08-19T16:04:00Z">
                                <w:rPr>
                                  <w:rFonts w:ascii="Cambria Math" w:eastAsia="Arial" w:hAnsi="Cambria Math" w:cs="Arial"/>
                                  <w:i/>
                                  <w:color w:val="000000"/>
                                  <w:sz w:val="21"/>
                                  <w:szCs w:val="21"/>
                                </w:rPr>
                              </w:ins>
                            </m:ctrlPr>
                          </m:sSubPr>
                          <m:e>
                            <m:r>
                              <w:ins w:id="703" w:author="ZHOU XUDONG" w:date="2020-08-19T16:04:00Z">
                                <w:rPr>
                                  <w:rFonts w:ascii="Cambria Math" w:eastAsia="Arial" w:hAnsi="Cambria Math" w:cs="Arial"/>
                                  <w:color w:val="000000"/>
                                  <w:sz w:val="21"/>
                                  <w:szCs w:val="21"/>
                                </w:rPr>
                                <m:t>S</m:t>
                              </w:ins>
                            </m:r>
                          </m:e>
                          <m:sub>
                            <m:r>
                              <w:ins w:id="704" w:author="ZHOU XUDONG" w:date="2020-08-19T16:04:00Z">
                                <w:rPr>
                                  <w:rFonts w:ascii="Cambria Math" w:eastAsia="Arial" w:hAnsi="Cambria Math" w:cs="Arial"/>
                                  <w:color w:val="000000"/>
                                  <w:sz w:val="21"/>
                                  <w:szCs w:val="21"/>
                                </w:rPr>
                                <m:t>r</m:t>
                              </w:ins>
                            </m:r>
                          </m:sub>
                        </m:sSub>
                      </m:num>
                      <m:den>
                        <m:r>
                          <w:ins w:id="705" w:author="ZHOU XUDONG" w:date="2020-08-19T15:18:00Z">
                            <w:rPr>
                              <w:rFonts w:ascii="Cambria Math" w:eastAsia="Arial" w:hAnsi="Cambria Math" w:cs="Arial"/>
                              <w:color w:val="000000"/>
                              <w:sz w:val="21"/>
                              <w:szCs w:val="21"/>
                            </w:rPr>
                            <m:t>WL</m:t>
                          </w:ins>
                        </m:r>
                      </m:den>
                    </m:f>
                  </m:e>
                </m:mr>
                <m:mr>
                  <m:e>
                    <m:sSub>
                      <m:sSubPr>
                        <m:ctrlPr>
                          <w:ins w:id="706" w:author="ZHOU XUDONG" w:date="2020-08-19T16:03:00Z">
                            <w:rPr>
                              <w:rFonts w:ascii="Cambria Math" w:eastAsia="Arial" w:hAnsi="Cambria Math" w:cs="Arial"/>
                              <w:i/>
                              <w:color w:val="000000"/>
                              <w:sz w:val="21"/>
                              <w:szCs w:val="21"/>
                            </w:rPr>
                          </w:ins>
                        </m:ctrlPr>
                      </m:sSubPr>
                      <m:e>
                        <m:r>
                          <w:ins w:id="707" w:author="ZHOU XUDONG" w:date="2020-08-19T16:03:00Z">
                            <w:rPr>
                              <w:rFonts w:ascii="Cambria Math" w:eastAsia="Arial" w:hAnsi="Cambria Math" w:cs="Arial"/>
                              <w:color w:val="000000"/>
                              <w:sz w:val="21"/>
                              <w:szCs w:val="21"/>
                            </w:rPr>
                            <m:t>S</m:t>
                          </w:ins>
                        </m:r>
                      </m:e>
                      <m:sub>
                        <m:r>
                          <w:ins w:id="708" w:author="ZHOU XUDONG" w:date="2020-08-19T16:03:00Z">
                            <w:rPr>
                              <w:rFonts w:ascii="Cambria Math" w:eastAsia="Arial" w:hAnsi="Cambria Math" w:cs="Arial"/>
                              <w:color w:val="000000"/>
                              <w:sz w:val="21"/>
                              <w:szCs w:val="21"/>
                            </w:rPr>
                            <m:t>f</m:t>
                          </w:ins>
                        </m:r>
                      </m:sub>
                    </m:sSub>
                    <m:r>
                      <w:ins w:id="709" w:author="ZHOU XUDONG" w:date="2020-08-19T15:18:00Z">
                        <w:rPr>
                          <w:rFonts w:ascii="Cambria Math" w:eastAsia="Arial" w:hAnsi="Cambria Math" w:cs="Arial"/>
                          <w:color w:val="000000"/>
                          <w:sz w:val="21"/>
                          <w:szCs w:val="21"/>
                        </w:rPr>
                        <m:t>=0</m:t>
                      </w:ins>
                    </m:r>
                  </m:e>
                </m:mr>
              </m:m>
            </m:e>
          </m:mr>
          <m:mr>
            <m:e>
              <m:m>
                <m:mPr>
                  <m:mcs>
                    <m:mc>
                      <m:mcPr>
                        <m:count m:val="1"/>
                        <m:mcJc m:val="center"/>
                      </m:mcPr>
                    </m:mc>
                  </m:mcs>
                  <m:ctrlPr>
                    <w:ins w:id="710" w:author="ZHOU XUDONG" w:date="2020-08-19T16:02:00Z">
                      <w:rPr>
                        <w:rFonts w:ascii="Cambria Math" w:eastAsia="Arial" w:hAnsi="Cambria Math" w:cs="Arial"/>
                        <w:i/>
                        <w:color w:val="000000"/>
                        <w:sz w:val="21"/>
                        <w:szCs w:val="21"/>
                      </w:rPr>
                    </w:ins>
                  </m:ctrlPr>
                </m:mPr>
                <m:mr>
                  <m:e>
                    <m:sSub>
                      <m:sSubPr>
                        <m:ctrlPr>
                          <w:ins w:id="711" w:author="ZHOU XUDONG" w:date="2020-08-19T16:03:00Z">
                            <w:rPr>
                              <w:rFonts w:ascii="Cambria Math" w:eastAsia="Arial" w:hAnsi="Cambria Math" w:cs="Arial"/>
                              <w:i/>
                              <w:color w:val="000000"/>
                              <w:sz w:val="21"/>
                              <w:szCs w:val="21"/>
                            </w:rPr>
                          </w:ins>
                        </m:ctrlPr>
                      </m:sSubPr>
                      <m:e>
                        <m:r>
                          <w:ins w:id="712" w:author="ZHOU XUDONG" w:date="2020-08-19T16:03:00Z">
                            <w:rPr>
                              <w:rFonts w:ascii="Cambria Math" w:eastAsia="Arial" w:hAnsi="Cambria Math" w:cs="Arial"/>
                              <w:color w:val="000000"/>
                              <w:sz w:val="21"/>
                              <w:szCs w:val="21"/>
                            </w:rPr>
                            <m:t>D</m:t>
                          </w:ins>
                        </m:r>
                      </m:e>
                      <m:sub>
                        <m:r>
                          <w:ins w:id="713" w:author="ZHOU XUDONG" w:date="2020-08-19T16:03:00Z">
                            <w:rPr>
                              <w:rFonts w:ascii="Cambria Math" w:eastAsia="Arial" w:hAnsi="Cambria Math" w:cs="Arial"/>
                              <w:color w:val="000000"/>
                              <w:sz w:val="21"/>
                              <w:szCs w:val="21"/>
                            </w:rPr>
                            <m:t>f</m:t>
                          </w:ins>
                        </m:r>
                      </m:sub>
                    </m:sSub>
                    <m:r>
                      <w:ins w:id="714" w:author="ZHOU XUDONG" w:date="2020-08-19T16:03:00Z">
                        <w:rPr>
                          <w:rFonts w:ascii="Cambria Math" w:eastAsia="Arial" w:hAnsi="Cambria Math" w:cs="Arial"/>
                          <w:color w:val="000000"/>
                          <w:sz w:val="21"/>
                          <w:szCs w:val="21"/>
                        </w:rPr>
                        <m:t xml:space="preserve">=0 </m:t>
                      </w:ins>
                    </m:r>
                  </m:e>
                </m:mr>
                <m:mr>
                  <m:e>
                    <m:sSub>
                      <m:sSubPr>
                        <m:ctrlPr>
                          <w:ins w:id="715" w:author="ZHOU XUDONG" w:date="2020-08-19T16:03:00Z">
                            <w:rPr>
                              <w:rFonts w:ascii="Cambria Math" w:eastAsia="Arial" w:hAnsi="Cambria Math" w:cs="Arial"/>
                              <w:i/>
                              <w:color w:val="000000"/>
                              <w:sz w:val="21"/>
                              <w:szCs w:val="21"/>
                            </w:rPr>
                          </w:ins>
                        </m:ctrlPr>
                      </m:sSubPr>
                      <m:e>
                        <m:r>
                          <w:ins w:id="716" w:author="ZHOU XUDONG" w:date="2020-08-19T16:03:00Z">
                            <w:rPr>
                              <w:rFonts w:ascii="Cambria Math" w:eastAsia="Arial" w:hAnsi="Cambria Math" w:cs="Arial"/>
                              <w:color w:val="000000"/>
                              <w:sz w:val="21"/>
                              <w:szCs w:val="21"/>
                            </w:rPr>
                            <m:t>A</m:t>
                          </w:ins>
                        </m:r>
                      </m:e>
                      <m:sub>
                        <m:r>
                          <w:ins w:id="717" w:author="ZHOU XUDONG" w:date="2020-08-19T16:03:00Z">
                            <w:rPr>
                              <w:rFonts w:ascii="Cambria Math" w:eastAsia="Arial" w:hAnsi="Cambria Math" w:cs="Arial"/>
                              <w:color w:val="000000"/>
                              <w:sz w:val="21"/>
                              <w:szCs w:val="21"/>
                            </w:rPr>
                            <m:t>f</m:t>
                          </w:ins>
                        </m:r>
                      </m:sub>
                    </m:sSub>
                    <m:r>
                      <w:ins w:id="718" w:author="ZHOU XUDONG" w:date="2020-08-19T16:03:00Z">
                        <w:rPr>
                          <w:rFonts w:ascii="Cambria Math" w:eastAsia="Arial" w:hAnsi="Cambria Math" w:cs="Arial"/>
                          <w:color w:val="000000"/>
                          <w:sz w:val="21"/>
                          <w:szCs w:val="21"/>
                        </w:rPr>
                        <m:t>=0</m:t>
                      </w:ins>
                    </m:r>
                  </m:e>
                </m:mr>
              </m:m>
            </m:e>
          </m:mr>
        </m:m>
        <m:r>
          <w:ins w:id="719" w:author="ZHOU XUDONG" w:date="2020-08-19T16:02:00Z">
            <w:rPr>
              <w:rFonts w:ascii="Cambria Math" w:eastAsia="Arial" w:hAnsi="Cambria Math" w:cs="Arial"/>
              <w:color w:val="000000"/>
              <w:sz w:val="21"/>
              <w:szCs w:val="21"/>
            </w:rPr>
            <m:t xml:space="preserve"> </m:t>
          </w:ins>
        </m:r>
      </m:oMath>
      <w:ins w:id="720" w:author="ZHOU XUDONG" w:date="2020-08-19T15:19:00Z">
        <w:r>
          <w:rPr>
            <w:rFonts w:ascii="Arial" w:eastAsia="Arial" w:hAnsi="Arial" w:cs="Arial"/>
            <w:color w:val="000000"/>
            <w:sz w:val="21"/>
            <w:szCs w:val="21"/>
          </w:rPr>
          <w:tab/>
          <w:t>(3.1)</w:t>
        </w:r>
      </w:ins>
    </w:p>
    <w:p w14:paraId="0373A1CE" w14:textId="11CB58D3" w:rsidR="00954414" w:rsidRDefault="00E82155">
      <w:pPr>
        <w:pBdr>
          <w:top w:val="nil"/>
          <w:left w:val="nil"/>
          <w:bottom w:val="nil"/>
          <w:right w:val="nil"/>
          <w:between w:val="nil"/>
        </w:pBdr>
        <w:tabs>
          <w:tab w:val="center" w:pos="4253"/>
          <w:tab w:val="right" w:pos="7938"/>
        </w:tabs>
        <w:spacing w:after="180" w:line="420" w:lineRule="auto"/>
        <w:ind w:firstLine="284"/>
        <w:jc w:val="both"/>
        <w:rPr>
          <w:rFonts w:ascii="Arial" w:eastAsia="Arial" w:hAnsi="Arial" w:cs="Arial"/>
          <w:color w:val="000000"/>
          <w:sz w:val="21"/>
          <w:szCs w:val="21"/>
        </w:rPr>
        <w:pPrChange w:id="721" w:author="ZHOU XUDONG" w:date="2020-08-19T15:19:00Z">
          <w:pPr>
            <w:pBdr>
              <w:top w:val="nil"/>
              <w:left w:val="nil"/>
              <w:bottom w:val="nil"/>
              <w:right w:val="nil"/>
              <w:between w:val="nil"/>
            </w:pBdr>
            <w:spacing w:before="360" w:after="360"/>
            <w:ind w:firstLine="200"/>
          </w:pPr>
        </w:pPrChange>
      </w:pPr>
      <w:del w:id="722" w:author="ZHOU XUDONG" w:date="2020-08-19T15:19:00Z">
        <w:r w:rsidDel="00AF5DE1">
          <w:rPr>
            <w:rFonts w:ascii="Arial" w:eastAsia="Arial" w:hAnsi="Arial" w:cs="Arial"/>
            <w:noProof/>
            <w:color w:val="000000"/>
            <w:sz w:val="36"/>
            <w:szCs w:val="36"/>
            <w:vertAlign w:val="subscript"/>
          </w:rPr>
          <w:drawing>
            <wp:inline distT="0" distB="0" distL="114300" distR="114300" wp14:anchorId="5E05D90A" wp14:editId="594ED12E">
              <wp:extent cx="615315" cy="12922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615315" cy="1292225"/>
                      </a:xfrm>
                      <a:prstGeom prst="rect">
                        <a:avLst/>
                      </a:prstGeom>
                      <a:ln/>
                    </pic:spPr>
                  </pic:pic>
                </a:graphicData>
              </a:graphic>
            </wp:inline>
          </w:drawing>
        </w:r>
        <w:r w:rsidDel="00AF5DE1">
          <w:rPr>
            <w:rFonts w:ascii="Arial" w:eastAsia="Arial" w:hAnsi="Arial" w:cs="Arial"/>
            <w:noProof/>
            <w:color w:val="000000"/>
            <w:sz w:val="36"/>
            <w:szCs w:val="36"/>
            <w:vertAlign w:val="subscript"/>
          </w:rPr>
          <w:drawing>
            <wp:inline distT="0" distB="0" distL="114300" distR="114300" wp14:anchorId="1BF002C7" wp14:editId="740FC787">
              <wp:extent cx="430530" cy="24638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30530" cy="246380"/>
                      </a:xfrm>
                      <a:prstGeom prst="rect">
                        <a:avLst/>
                      </a:prstGeom>
                      <a:ln/>
                    </pic:spPr>
                  </pic:pic>
                </a:graphicData>
              </a:graphic>
            </wp:inline>
          </w:drawing>
        </w:r>
        <w:r w:rsidDel="00AF5DE1">
          <w:rPr>
            <w:rFonts w:ascii="Arial" w:eastAsia="Arial" w:hAnsi="Arial" w:cs="Arial"/>
            <w:noProof/>
            <w:color w:val="000000"/>
            <w:sz w:val="36"/>
            <w:szCs w:val="36"/>
            <w:vertAlign w:val="subscript"/>
          </w:rPr>
          <w:drawing>
            <wp:inline distT="0" distB="0" distL="114300" distR="114300" wp14:anchorId="69F846B5" wp14:editId="2D4B23BA">
              <wp:extent cx="430530" cy="24638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30530" cy="246380"/>
                      </a:xfrm>
                      <a:prstGeom prst="rect">
                        <a:avLst/>
                      </a:prstGeom>
                      <a:ln/>
                    </pic:spPr>
                  </pic:pic>
                </a:graphicData>
              </a:graphic>
            </wp:inline>
          </w:drawing>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delText>(3.1)</w:delText>
        </w:r>
      </w:del>
    </w:p>
    <w:p w14:paraId="061318D5" w14:textId="4DDD97F3" w:rsidR="00954414" w:rsidRDefault="00E82155">
      <w:pPr>
        <w:pBdr>
          <w:top w:val="nil"/>
          <w:left w:val="nil"/>
          <w:bottom w:val="nil"/>
          <w:right w:val="nil"/>
          <w:between w:val="nil"/>
        </w:pBdr>
        <w:spacing w:after="180" w:line="420" w:lineRule="auto"/>
        <w:ind w:firstLine="284"/>
        <w:jc w:val="both"/>
        <w:rPr>
          <w:ins w:id="723" w:author="ZHOU XUDONG" w:date="2020-08-19T15:20:00Z"/>
          <w:rFonts w:ascii="Arial" w:eastAsia="Arial" w:hAnsi="Arial" w:cs="Arial"/>
          <w:color w:val="000000"/>
          <w:sz w:val="21"/>
          <w:szCs w:val="21"/>
        </w:rPr>
      </w:pPr>
      <w:r>
        <w:rPr>
          <w:rFonts w:ascii="Arial" w:eastAsia="Arial" w:hAnsi="Arial" w:cs="Arial"/>
          <w:color w:val="000000"/>
          <w:sz w:val="21"/>
          <w:szCs w:val="21"/>
        </w:rPr>
        <w:t xml:space="preserve">For the case that the total water storage, </w:t>
      </w:r>
      <m:oMath>
        <m:r>
          <w:ins w:id="724" w:author="ZHOU XUDONG" w:date="2020-08-19T16:05:00Z">
            <w:rPr>
              <w:rFonts w:ascii="Cambria Math" w:eastAsia="Arial" w:hAnsi="Cambria Math" w:cs="Arial"/>
              <w:color w:val="000000"/>
              <w:sz w:val="21"/>
              <w:szCs w:val="21"/>
            </w:rPr>
            <m:t>S</m:t>
          </w:ins>
        </m:r>
      </m:oMath>
      <w:del w:id="725" w:author="ZHOU XUDONG" w:date="2020-08-19T16:05:00Z">
        <w:r w:rsidDel="00C3598E">
          <w:rPr>
            <w:rFonts w:ascii="Arial" w:eastAsia="Arial" w:hAnsi="Arial" w:cs="Arial"/>
            <w:color w:val="000000"/>
            <w:sz w:val="21"/>
            <w:szCs w:val="21"/>
          </w:rPr>
          <w:delText>S</w:delText>
        </w:r>
      </w:del>
      <w:r>
        <w:rPr>
          <w:rFonts w:ascii="Arial" w:eastAsia="Arial" w:hAnsi="Arial" w:cs="Arial"/>
          <w:color w:val="000000"/>
          <w:sz w:val="21"/>
          <w:szCs w:val="21"/>
        </w:rPr>
        <w:t xml:space="preserve">, is greater than the flood initiation storage,  </w:t>
      </w:r>
      <m:oMath>
        <m:sSub>
          <m:sSubPr>
            <m:ctrlPr>
              <w:ins w:id="726" w:author="ZHOU XUDONG" w:date="2020-08-19T16:05:00Z">
                <w:rPr>
                  <w:rFonts w:ascii="Cambria Math" w:eastAsia="Arial" w:hAnsi="Cambria Math" w:cs="Arial"/>
                  <w:i/>
                  <w:color w:val="000000"/>
                  <w:sz w:val="21"/>
                  <w:szCs w:val="21"/>
                </w:rPr>
              </w:ins>
            </m:ctrlPr>
          </m:sSubPr>
          <m:e>
            <m:r>
              <w:ins w:id="727" w:author="ZHOU XUDONG" w:date="2020-08-19T16:05:00Z">
                <w:rPr>
                  <w:rFonts w:ascii="Cambria Math" w:eastAsia="Arial" w:hAnsi="Cambria Math" w:cs="Arial"/>
                  <w:color w:val="000000"/>
                  <w:sz w:val="21"/>
                  <w:szCs w:val="21"/>
                </w:rPr>
                <m:t>S</m:t>
              </w:ins>
            </m:r>
          </m:e>
          <m:sub>
            <m:r>
              <w:ins w:id="728" w:author="ZHOU XUDONG" w:date="2020-08-19T16:05:00Z">
                <w:rPr>
                  <w:rFonts w:ascii="Cambria Math" w:eastAsia="Arial" w:hAnsi="Cambria Math" w:cs="Arial"/>
                  <w:color w:val="000000"/>
                  <w:sz w:val="21"/>
                  <w:szCs w:val="21"/>
                </w:rPr>
                <m:t>ini</m:t>
              </w:ins>
            </m:r>
          </m:sub>
        </m:sSub>
      </m:oMath>
      <w:del w:id="729" w:author="ZHOU XUDONG" w:date="2020-08-19T16:05:00Z">
        <w:r w:rsidDel="00C3598E">
          <w:rPr>
            <w:rFonts w:ascii="Arial" w:eastAsia="Arial" w:hAnsi="Arial" w:cs="Arial"/>
            <w:color w:val="000000"/>
            <w:sz w:val="21"/>
            <w:szCs w:val="21"/>
          </w:rPr>
          <w:delText>S</w:delText>
        </w:r>
        <w:r w:rsidDel="00C3598E">
          <w:rPr>
            <w:rFonts w:ascii="Arial" w:eastAsia="Arial" w:hAnsi="Arial" w:cs="Arial"/>
            <w:color w:val="000000"/>
            <w:sz w:val="21"/>
            <w:szCs w:val="21"/>
            <w:vertAlign w:val="subscript"/>
          </w:rPr>
          <w:delText>ini</w:delText>
        </w:r>
      </w:del>
      <w:r>
        <w:rPr>
          <w:rFonts w:ascii="Arial" w:eastAsia="Arial" w:hAnsi="Arial" w:cs="Arial"/>
          <w:color w:val="000000"/>
          <w:sz w:val="21"/>
          <w:szCs w:val="21"/>
        </w:rPr>
        <w:t>, the simultaneous equations (3.2) are applied:</w:t>
      </w:r>
    </w:p>
    <w:p w14:paraId="29B68605" w14:textId="6DE10167" w:rsidR="00AF5DE1" w:rsidDel="00AF5DE1" w:rsidRDefault="00AF5DE1">
      <w:pPr>
        <w:pBdr>
          <w:top w:val="nil"/>
          <w:left w:val="nil"/>
          <w:bottom w:val="nil"/>
          <w:right w:val="nil"/>
          <w:between w:val="nil"/>
        </w:pBdr>
        <w:tabs>
          <w:tab w:val="center" w:pos="3969"/>
          <w:tab w:val="right" w:pos="7938"/>
        </w:tabs>
        <w:spacing w:after="180" w:line="420" w:lineRule="auto"/>
        <w:jc w:val="both"/>
        <w:rPr>
          <w:del w:id="730" w:author="ZHOU XUDONG" w:date="2020-08-19T15:21:00Z"/>
          <w:rFonts w:ascii="Arial" w:eastAsia="Arial" w:hAnsi="Arial" w:cs="Arial"/>
          <w:color w:val="000000"/>
          <w:sz w:val="21"/>
          <w:szCs w:val="21"/>
        </w:rPr>
        <w:pPrChange w:id="731" w:author="ZHOU XUDONG" w:date="2020-08-19T15:22:00Z">
          <w:pPr>
            <w:pBdr>
              <w:top w:val="nil"/>
              <w:left w:val="nil"/>
              <w:bottom w:val="nil"/>
              <w:right w:val="nil"/>
              <w:between w:val="nil"/>
            </w:pBdr>
            <w:spacing w:after="180" w:line="420" w:lineRule="auto"/>
            <w:ind w:firstLine="284"/>
            <w:jc w:val="both"/>
          </w:pPr>
        </w:pPrChange>
      </w:pPr>
      <w:ins w:id="732" w:author="ZHOU XUDONG" w:date="2020-08-19T15:22:00Z">
        <w:r>
          <w:rPr>
            <w:rFonts w:ascii="Arial" w:eastAsia="Arial" w:hAnsi="Arial" w:cs="Arial"/>
            <w:color w:val="000000"/>
            <w:sz w:val="21"/>
            <w:szCs w:val="21"/>
          </w:rPr>
          <w:tab/>
        </w:r>
      </w:ins>
      <m:oMath>
        <m:m>
          <m:mPr>
            <m:mcs>
              <m:mc>
                <m:mcPr>
                  <m:count m:val="1"/>
                  <m:mcJc m:val="center"/>
                </m:mcPr>
              </m:mc>
            </m:mcs>
            <m:ctrlPr>
              <w:ins w:id="733" w:author="ZHOU XUDONG" w:date="2020-08-19T15:20:00Z">
                <w:rPr>
                  <w:rFonts w:ascii="Cambria Math" w:eastAsia="Arial" w:hAnsi="Cambria Math" w:cs="Arial"/>
                  <w:i/>
                  <w:color w:val="000000"/>
                  <w:sz w:val="21"/>
                  <w:szCs w:val="21"/>
                </w:rPr>
              </w:ins>
            </m:ctrlPr>
          </m:mPr>
          <m:mr>
            <m:e>
              <m:m>
                <m:mPr>
                  <m:mcs>
                    <m:mc>
                      <m:mcPr>
                        <m:count m:val="1"/>
                        <m:mcJc m:val="center"/>
                      </m:mcPr>
                    </m:mc>
                  </m:mcs>
                  <m:ctrlPr>
                    <w:ins w:id="734" w:author="ZHOU XUDONG" w:date="2020-08-19T15:20:00Z">
                      <w:rPr>
                        <w:rFonts w:ascii="Cambria Math" w:eastAsia="Arial" w:hAnsi="Cambria Math" w:cs="Arial"/>
                        <w:i/>
                        <w:color w:val="000000"/>
                        <w:sz w:val="21"/>
                        <w:szCs w:val="21"/>
                      </w:rPr>
                    </w:ins>
                  </m:ctrlPr>
                </m:mPr>
                <m:mr>
                  <m:e>
                    <m:sSub>
                      <m:sSubPr>
                        <m:ctrlPr>
                          <w:ins w:id="735" w:author="ZHOU XUDONG" w:date="2020-08-19T15:52:00Z">
                            <w:rPr>
                              <w:rFonts w:ascii="Cambria Math" w:eastAsia="Arial" w:hAnsi="Cambria Math" w:cs="Arial"/>
                              <w:i/>
                              <w:color w:val="000000"/>
                              <w:sz w:val="21"/>
                              <w:szCs w:val="21"/>
                            </w:rPr>
                          </w:ins>
                        </m:ctrlPr>
                      </m:sSubPr>
                      <m:e>
                        <m:r>
                          <w:ins w:id="736" w:author="ZHOU XUDONG" w:date="2020-08-19T15:53:00Z">
                            <w:rPr>
                              <w:rFonts w:ascii="Cambria Math" w:eastAsia="Arial" w:hAnsi="Cambria Math" w:cs="Arial"/>
                              <w:color w:val="000000"/>
                              <w:sz w:val="21"/>
                              <w:szCs w:val="21"/>
                            </w:rPr>
                            <m:t>S</m:t>
                          </w:ins>
                        </m:r>
                      </m:e>
                      <m:sub>
                        <m:r>
                          <w:ins w:id="737" w:author="ZHOU XUDONG" w:date="2020-08-19T15:53:00Z">
                            <w:rPr>
                              <w:rFonts w:ascii="Cambria Math" w:eastAsia="Arial" w:hAnsi="Cambria Math" w:cs="Arial"/>
                              <w:color w:val="000000"/>
                              <w:sz w:val="21"/>
                              <w:szCs w:val="21"/>
                            </w:rPr>
                            <m:t>r</m:t>
                          </w:ins>
                        </m:r>
                      </m:sub>
                    </m:sSub>
                    <m:r>
                      <w:ins w:id="738" w:author="ZHOU XUDONG" w:date="2020-08-19T15:20:00Z">
                        <w:rPr>
                          <w:rFonts w:ascii="Cambria Math" w:eastAsia="Arial" w:hAnsi="Cambria Math" w:cs="Arial"/>
                          <w:color w:val="000000"/>
                          <w:sz w:val="21"/>
                          <w:szCs w:val="21"/>
                        </w:rPr>
                        <m:t>=S-</m:t>
                      </w:ins>
                    </m:r>
                    <m:sSub>
                      <m:sSubPr>
                        <m:ctrlPr>
                          <w:ins w:id="739" w:author="ZHOU XUDONG" w:date="2020-08-19T15:53:00Z">
                            <w:rPr>
                              <w:rFonts w:ascii="Cambria Math" w:eastAsia="Arial" w:hAnsi="Cambria Math" w:cs="Arial"/>
                              <w:i/>
                              <w:color w:val="000000"/>
                              <w:sz w:val="21"/>
                              <w:szCs w:val="21"/>
                            </w:rPr>
                          </w:ins>
                        </m:ctrlPr>
                      </m:sSubPr>
                      <m:e>
                        <m:r>
                          <w:ins w:id="740" w:author="ZHOU XUDONG" w:date="2020-08-19T15:53:00Z">
                            <w:rPr>
                              <w:rFonts w:ascii="Cambria Math" w:eastAsia="Arial" w:hAnsi="Cambria Math" w:cs="Arial"/>
                              <w:color w:val="000000"/>
                              <w:sz w:val="21"/>
                              <w:szCs w:val="21"/>
                            </w:rPr>
                            <m:t>S</m:t>
                          </w:ins>
                        </m:r>
                      </m:e>
                      <m:sub>
                        <m:r>
                          <w:ins w:id="741" w:author="ZHOU XUDONG" w:date="2020-08-19T15:53:00Z">
                            <w:rPr>
                              <w:rFonts w:ascii="Cambria Math" w:eastAsia="Arial" w:hAnsi="Cambria Math" w:cs="Arial"/>
                              <w:color w:val="000000"/>
                              <w:sz w:val="21"/>
                              <w:szCs w:val="21"/>
                            </w:rPr>
                            <m:t>f</m:t>
                          </w:ins>
                        </m:r>
                      </m:sub>
                    </m:sSub>
                  </m:e>
                </m:mr>
                <m:mr>
                  <m:e>
                    <m:sSub>
                      <m:sSubPr>
                        <m:ctrlPr>
                          <w:ins w:id="742" w:author="ZHOU XUDONG" w:date="2020-08-19T16:04:00Z">
                            <w:rPr>
                              <w:rFonts w:ascii="Cambria Math" w:eastAsia="Arial" w:hAnsi="Cambria Math" w:cs="Arial"/>
                              <w:i/>
                              <w:color w:val="000000"/>
                              <w:sz w:val="21"/>
                              <w:szCs w:val="21"/>
                            </w:rPr>
                          </w:ins>
                        </m:ctrlPr>
                      </m:sSubPr>
                      <m:e>
                        <m:r>
                          <w:ins w:id="743" w:author="ZHOU XUDONG" w:date="2020-08-19T16:04:00Z">
                            <w:rPr>
                              <w:rFonts w:ascii="Cambria Math" w:eastAsia="Arial" w:hAnsi="Cambria Math" w:cs="Arial"/>
                              <w:color w:val="000000"/>
                              <w:sz w:val="21"/>
                              <w:szCs w:val="21"/>
                            </w:rPr>
                            <m:t>D</m:t>
                          </w:ins>
                        </m:r>
                      </m:e>
                      <m:sub>
                        <m:r>
                          <w:ins w:id="744" w:author="ZHOU XUDONG" w:date="2020-08-19T16:04:00Z">
                            <w:rPr>
                              <w:rFonts w:ascii="Cambria Math" w:eastAsia="Arial" w:hAnsi="Cambria Math" w:cs="Arial"/>
                              <w:color w:val="000000"/>
                              <w:sz w:val="21"/>
                              <w:szCs w:val="21"/>
                            </w:rPr>
                            <m:t>r</m:t>
                          </w:ins>
                        </m:r>
                      </m:sub>
                    </m:sSub>
                    <m:r>
                      <w:ins w:id="745" w:author="ZHOU XUDONG" w:date="2020-08-19T15:20:00Z">
                        <w:rPr>
                          <w:rFonts w:ascii="Cambria Math" w:eastAsia="Arial" w:hAnsi="Cambria Math" w:cs="Arial"/>
                          <w:color w:val="000000"/>
                          <w:sz w:val="21"/>
                          <w:szCs w:val="21"/>
                        </w:rPr>
                        <m:t>=</m:t>
                      </w:ins>
                    </m:r>
                    <m:f>
                      <m:fPr>
                        <m:ctrlPr>
                          <w:ins w:id="746" w:author="ZHOU XUDONG" w:date="2020-08-19T15:20:00Z">
                            <w:rPr>
                              <w:rFonts w:ascii="Cambria Math" w:eastAsia="Arial" w:hAnsi="Cambria Math" w:cs="Arial"/>
                              <w:i/>
                              <w:color w:val="000000"/>
                              <w:sz w:val="21"/>
                              <w:szCs w:val="21"/>
                            </w:rPr>
                          </w:ins>
                        </m:ctrlPr>
                      </m:fPr>
                      <m:num>
                        <m:sSub>
                          <m:sSubPr>
                            <m:ctrlPr>
                              <w:ins w:id="747" w:author="ZHOU XUDONG" w:date="2020-08-19T16:04:00Z">
                                <w:rPr>
                                  <w:rFonts w:ascii="Cambria Math" w:eastAsia="Arial" w:hAnsi="Cambria Math" w:cs="Arial"/>
                                  <w:i/>
                                  <w:color w:val="000000"/>
                                  <w:sz w:val="21"/>
                                  <w:szCs w:val="21"/>
                                </w:rPr>
                              </w:ins>
                            </m:ctrlPr>
                          </m:sSubPr>
                          <m:e>
                            <m:r>
                              <w:ins w:id="748" w:author="ZHOU XUDONG" w:date="2020-08-19T16:04:00Z">
                                <w:rPr>
                                  <w:rFonts w:ascii="Cambria Math" w:eastAsia="Arial" w:hAnsi="Cambria Math" w:cs="Arial"/>
                                  <w:color w:val="000000"/>
                                  <w:sz w:val="21"/>
                                  <w:szCs w:val="21"/>
                                </w:rPr>
                                <m:t>S</m:t>
                              </w:ins>
                            </m:r>
                          </m:e>
                          <m:sub>
                            <m:r>
                              <w:ins w:id="749" w:author="ZHOU XUDONG" w:date="2020-08-19T16:04:00Z">
                                <w:rPr>
                                  <w:rFonts w:ascii="Cambria Math" w:eastAsia="Arial" w:hAnsi="Cambria Math" w:cs="Arial"/>
                                  <w:color w:val="000000"/>
                                  <w:sz w:val="21"/>
                                  <w:szCs w:val="21"/>
                                </w:rPr>
                                <m:t>r</m:t>
                              </w:ins>
                            </m:r>
                          </m:sub>
                        </m:sSub>
                      </m:num>
                      <m:den>
                        <m:r>
                          <w:ins w:id="750" w:author="ZHOU XUDONG" w:date="2020-08-19T15:20:00Z">
                            <w:rPr>
                              <w:rFonts w:ascii="Cambria Math" w:eastAsia="Arial" w:hAnsi="Cambria Math" w:cs="Arial"/>
                              <w:color w:val="000000"/>
                              <w:sz w:val="21"/>
                              <w:szCs w:val="21"/>
                            </w:rPr>
                            <m:t>WL</m:t>
                          </w:ins>
                        </m:r>
                      </m:den>
                    </m:f>
                  </m:e>
                </m:mr>
                <m:mr>
                  <m:e>
                    <m:sSub>
                      <m:sSubPr>
                        <m:ctrlPr>
                          <w:ins w:id="751" w:author="ZHOU XUDONG" w:date="2020-08-19T16:04:00Z">
                            <w:rPr>
                              <w:rFonts w:ascii="Cambria Math" w:eastAsia="Arial" w:hAnsi="Cambria Math" w:cs="Arial"/>
                              <w:i/>
                              <w:color w:val="000000"/>
                              <w:sz w:val="21"/>
                              <w:szCs w:val="21"/>
                            </w:rPr>
                          </w:ins>
                        </m:ctrlPr>
                      </m:sSubPr>
                      <m:e>
                        <m:r>
                          <w:ins w:id="752" w:author="ZHOU XUDONG" w:date="2020-08-19T16:04:00Z">
                            <w:rPr>
                              <w:rFonts w:ascii="Cambria Math" w:eastAsia="Arial" w:hAnsi="Cambria Math" w:cs="Arial"/>
                              <w:color w:val="000000"/>
                              <w:sz w:val="21"/>
                              <w:szCs w:val="21"/>
                            </w:rPr>
                            <m:t>S</m:t>
                          </w:ins>
                        </m:r>
                      </m:e>
                      <m:sub>
                        <m:r>
                          <w:ins w:id="753" w:author="ZHOU XUDONG" w:date="2020-08-19T16:04:00Z">
                            <w:rPr>
                              <w:rFonts w:ascii="Cambria Math" w:eastAsia="Arial" w:hAnsi="Cambria Math" w:cs="Arial"/>
                              <w:color w:val="000000"/>
                              <w:sz w:val="21"/>
                              <w:szCs w:val="21"/>
                            </w:rPr>
                            <m:t>f</m:t>
                          </w:ins>
                        </m:r>
                      </m:sub>
                    </m:sSub>
                    <m:r>
                      <w:ins w:id="754" w:author="ZHOU XUDONG" w:date="2020-08-19T16:04:00Z">
                        <w:rPr>
                          <w:rFonts w:ascii="Cambria Math" w:eastAsia="Arial" w:hAnsi="Cambria Math" w:cs="Arial"/>
                          <w:color w:val="000000"/>
                          <w:sz w:val="21"/>
                          <w:szCs w:val="21"/>
                        </w:rPr>
                        <m:t>=</m:t>
                      </w:ins>
                    </m:r>
                    <m:nary>
                      <m:naryPr>
                        <m:limLoc m:val="subSup"/>
                        <m:ctrlPr>
                          <w:ins w:id="755" w:author="ZHOU XUDONG" w:date="2020-08-19T15:20:00Z">
                            <w:rPr>
                              <w:rFonts w:ascii="Cambria Math" w:eastAsia="Arial" w:hAnsi="Cambria Math" w:cs="Arial"/>
                              <w:i/>
                              <w:color w:val="000000"/>
                              <w:sz w:val="21"/>
                              <w:szCs w:val="21"/>
                            </w:rPr>
                          </w:ins>
                        </m:ctrlPr>
                      </m:naryPr>
                      <m:sub>
                        <m:r>
                          <w:ins w:id="756" w:author="ZHOU XUDONG" w:date="2020-08-19T15:20:00Z">
                            <w:rPr>
                              <w:rFonts w:ascii="Cambria Math" w:eastAsia="Arial" w:hAnsi="Cambria Math" w:cs="Arial"/>
                              <w:color w:val="000000"/>
                              <w:sz w:val="21"/>
                              <w:szCs w:val="21"/>
                            </w:rPr>
                            <m:t>0</m:t>
                          </w:ins>
                        </m:r>
                      </m:sub>
                      <m:sup>
                        <m:sSub>
                          <m:sSubPr>
                            <m:ctrlPr>
                              <w:ins w:id="757" w:author="ZHOU XUDONG" w:date="2020-08-19T16:04:00Z">
                                <w:rPr>
                                  <w:rFonts w:ascii="Cambria Math" w:eastAsia="Arial" w:hAnsi="Cambria Math" w:cs="Arial"/>
                                  <w:i/>
                                  <w:color w:val="000000"/>
                                  <w:sz w:val="21"/>
                                  <w:szCs w:val="21"/>
                                </w:rPr>
                              </w:ins>
                            </m:ctrlPr>
                          </m:sSubPr>
                          <m:e>
                            <m:r>
                              <w:ins w:id="758" w:author="ZHOU XUDONG" w:date="2020-08-19T16:04:00Z">
                                <w:rPr>
                                  <w:rFonts w:ascii="Cambria Math" w:eastAsia="Arial" w:hAnsi="Cambria Math" w:cs="Arial"/>
                                  <w:color w:val="000000"/>
                                  <w:sz w:val="21"/>
                                  <w:szCs w:val="21"/>
                                </w:rPr>
                                <m:t>A</m:t>
                              </w:ins>
                            </m:r>
                          </m:e>
                          <m:sub>
                            <m:r>
                              <w:ins w:id="759" w:author="ZHOU XUDONG" w:date="2020-08-19T16:04:00Z">
                                <w:rPr>
                                  <w:rFonts w:ascii="Cambria Math" w:eastAsia="Arial" w:hAnsi="Cambria Math" w:cs="Arial"/>
                                  <w:color w:val="000000"/>
                                  <w:sz w:val="21"/>
                                  <w:szCs w:val="21"/>
                                </w:rPr>
                                <m:t>f</m:t>
                              </w:ins>
                            </m:r>
                          </m:sub>
                        </m:sSub>
                      </m:sup>
                      <m:e>
                        <m:d>
                          <m:dPr>
                            <m:ctrlPr>
                              <w:ins w:id="760" w:author="ZHOU XUDONG" w:date="2020-08-19T15:20:00Z">
                                <w:rPr>
                                  <w:rFonts w:ascii="Cambria Math" w:eastAsia="Arial" w:hAnsi="Cambria Math" w:cs="Arial"/>
                                  <w:i/>
                                  <w:color w:val="000000"/>
                                  <w:sz w:val="21"/>
                                  <w:szCs w:val="21"/>
                                </w:rPr>
                              </w:ins>
                            </m:ctrlPr>
                          </m:dPr>
                          <m:e>
                            <m:sSub>
                              <m:sSubPr>
                                <m:ctrlPr>
                                  <w:ins w:id="761" w:author="ZHOU XUDONG" w:date="2020-08-19T16:04:00Z">
                                    <w:rPr>
                                      <w:rFonts w:ascii="Cambria Math" w:eastAsia="Arial" w:hAnsi="Cambria Math" w:cs="Arial"/>
                                      <w:i/>
                                      <w:color w:val="000000"/>
                                      <w:sz w:val="21"/>
                                      <w:szCs w:val="21"/>
                                    </w:rPr>
                                  </w:ins>
                                </m:ctrlPr>
                              </m:sSubPr>
                              <m:e>
                                <m:r>
                                  <w:ins w:id="762" w:author="ZHOU XUDONG" w:date="2020-08-19T16:04:00Z">
                                    <w:rPr>
                                      <w:rFonts w:ascii="Cambria Math" w:eastAsia="Arial" w:hAnsi="Cambria Math" w:cs="Arial"/>
                                      <w:color w:val="000000"/>
                                      <w:sz w:val="21"/>
                                      <w:szCs w:val="21"/>
                                    </w:rPr>
                                    <m:t>D</m:t>
                                  </w:ins>
                                </m:r>
                              </m:e>
                              <m:sub>
                                <m:r>
                                  <w:ins w:id="763" w:author="ZHOU XUDONG" w:date="2020-08-19T16:04:00Z">
                                    <w:rPr>
                                      <w:rFonts w:ascii="Cambria Math" w:eastAsia="Arial" w:hAnsi="Cambria Math" w:cs="Arial"/>
                                      <w:color w:val="000000"/>
                                      <w:sz w:val="21"/>
                                      <w:szCs w:val="21"/>
                                    </w:rPr>
                                    <m:t>f</m:t>
                                  </w:ins>
                                </m:r>
                              </m:sub>
                            </m:sSub>
                            <m:r>
                              <w:ins w:id="764" w:author="ZHOU XUDONG" w:date="2020-08-19T15:20:00Z">
                                <w:rPr>
                                  <w:rFonts w:ascii="Cambria Math" w:eastAsia="Arial" w:hAnsi="Cambria Math" w:cs="Arial"/>
                                  <w:color w:val="000000"/>
                                  <w:sz w:val="21"/>
                                  <w:szCs w:val="21"/>
                                </w:rPr>
                                <m:t>-D</m:t>
                              </w:ins>
                            </m:r>
                            <m:d>
                              <m:dPr>
                                <m:ctrlPr>
                                  <w:ins w:id="765" w:author="ZHOU XUDONG" w:date="2020-08-19T15:20:00Z">
                                    <w:rPr>
                                      <w:rFonts w:ascii="Cambria Math" w:eastAsia="Arial" w:hAnsi="Cambria Math" w:cs="Arial"/>
                                      <w:i/>
                                      <w:color w:val="000000"/>
                                      <w:sz w:val="21"/>
                                      <w:szCs w:val="21"/>
                                    </w:rPr>
                                  </w:ins>
                                </m:ctrlPr>
                              </m:dPr>
                              <m:e>
                                <m:r>
                                  <w:ins w:id="766" w:author="ZHOU XUDONG" w:date="2020-08-19T15:20:00Z">
                                    <w:rPr>
                                      <w:rFonts w:ascii="Cambria Math" w:eastAsia="Arial" w:hAnsi="Cambria Math" w:cs="Arial"/>
                                      <w:color w:val="000000"/>
                                      <w:sz w:val="21"/>
                                      <w:szCs w:val="21"/>
                                    </w:rPr>
                                    <m:t>A</m:t>
                                  </w:ins>
                                </m:r>
                              </m:e>
                            </m:d>
                          </m:e>
                        </m:d>
                        <m:r>
                          <w:ins w:id="767" w:author="ZHOU XUDONG" w:date="2020-08-19T15:20:00Z">
                            <w:rPr>
                              <w:rFonts w:ascii="Cambria Math" w:eastAsia="Arial" w:hAnsi="Cambria Math" w:cs="Arial"/>
                              <w:color w:val="000000"/>
                              <w:sz w:val="21"/>
                              <w:szCs w:val="21"/>
                            </w:rPr>
                            <m:t>dA</m:t>
                          </w:ins>
                        </m:r>
                      </m:e>
                    </m:nary>
                  </m:e>
                </m:mr>
              </m:m>
            </m:e>
          </m:mr>
          <m:mr>
            <m:e>
              <m:m>
                <m:mPr>
                  <m:mcs>
                    <m:mc>
                      <m:mcPr>
                        <m:count m:val="1"/>
                        <m:mcJc m:val="center"/>
                      </m:mcPr>
                    </m:mc>
                  </m:mcs>
                  <m:ctrlPr>
                    <w:ins w:id="768" w:author="ZHOU XUDONG" w:date="2020-08-19T15:20:00Z">
                      <w:rPr>
                        <w:rFonts w:ascii="Cambria Math" w:eastAsia="Arial" w:hAnsi="Cambria Math" w:cs="Arial"/>
                        <w:i/>
                        <w:color w:val="000000"/>
                        <w:sz w:val="21"/>
                        <w:szCs w:val="21"/>
                      </w:rPr>
                    </w:ins>
                  </m:ctrlPr>
                </m:mPr>
                <m:mr>
                  <m:e>
                    <m:sSub>
                      <m:sSubPr>
                        <m:ctrlPr>
                          <w:ins w:id="769" w:author="ZHOU XUDONG" w:date="2020-08-19T15:52:00Z">
                            <w:rPr>
                              <w:rFonts w:ascii="Cambria Math" w:eastAsia="Arial" w:hAnsi="Cambria Math" w:cs="Arial"/>
                              <w:i/>
                              <w:color w:val="000000"/>
                              <w:sz w:val="21"/>
                              <w:szCs w:val="21"/>
                            </w:rPr>
                          </w:ins>
                        </m:ctrlPr>
                      </m:sSubPr>
                      <m:e>
                        <m:r>
                          <w:ins w:id="770" w:author="ZHOU XUDONG" w:date="2020-08-19T15:52:00Z">
                            <w:rPr>
                              <w:rFonts w:ascii="Cambria Math" w:eastAsia="Arial" w:hAnsi="Cambria Math" w:cs="Arial"/>
                              <w:color w:val="000000"/>
                              <w:sz w:val="21"/>
                              <w:szCs w:val="21"/>
                            </w:rPr>
                            <m:t>D</m:t>
                          </w:ins>
                        </m:r>
                      </m:e>
                      <m:sub>
                        <m:r>
                          <w:ins w:id="771" w:author="ZHOU XUDONG" w:date="2020-08-19T15:52:00Z">
                            <w:rPr>
                              <w:rFonts w:ascii="Cambria Math" w:eastAsia="Arial" w:hAnsi="Cambria Math" w:cs="Arial"/>
                              <w:color w:val="000000"/>
                              <w:sz w:val="21"/>
                              <w:szCs w:val="21"/>
                            </w:rPr>
                            <m:t>f</m:t>
                          </w:ins>
                        </m:r>
                      </m:sub>
                    </m:sSub>
                    <m:r>
                      <w:ins w:id="772" w:author="ZHOU XUDONG" w:date="2020-08-19T15:20:00Z">
                        <w:rPr>
                          <w:rFonts w:ascii="Cambria Math" w:eastAsia="Arial" w:hAnsi="Cambria Math" w:cs="Arial"/>
                          <w:color w:val="000000"/>
                          <w:sz w:val="21"/>
                          <w:szCs w:val="21"/>
                        </w:rPr>
                        <m:t>=</m:t>
                      </w:ins>
                    </m:r>
                    <m:sSub>
                      <m:sSubPr>
                        <m:ctrlPr>
                          <w:ins w:id="773" w:author="ZHOU XUDONG" w:date="2020-08-19T15:52:00Z">
                            <w:rPr>
                              <w:rFonts w:ascii="Cambria Math" w:eastAsia="Arial" w:hAnsi="Cambria Math" w:cs="Arial"/>
                              <w:i/>
                              <w:color w:val="000000"/>
                              <w:sz w:val="21"/>
                              <w:szCs w:val="21"/>
                            </w:rPr>
                          </w:ins>
                        </m:ctrlPr>
                      </m:sSubPr>
                      <m:e>
                        <m:r>
                          <w:ins w:id="774" w:author="ZHOU XUDONG" w:date="2020-08-19T15:52:00Z">
                            <w:rPr>
                              <w:rFonts w:ascii="Cambria Math" w:eastAsia="Arial" w:hAnsi="Cambria Math" w:cs="Arial"/>
                              <w:color w:val="000000"/>
                              <w:sz w:val="21"/>
                              <w:szCs w:val="21"/>
                            </w:rPr>
                            <m:t>D</m:t>
                          </w:ins>
                        </m:r>
                      </m:e>
                      <m:sub>
                        <m:r>
                          <w:ins w:id="775" w:author="ZHOU XUDONG" w:date="2020-08-19T15:52:00Z">
                            <w:rPr>
                              <w:rFonts w:ascii="Cambria Math" w:eastAsia="Arial" w:hAnsi="Cambria Math" w:cs="Arial"/>
                              <w:color w:val="000000"/>
                              <w:sz w:val="21"/>
                              <w:szCs w:val="21"/>
                            </w:rPr>
                            <m:t>r</m:t>
                          </w:ins>
                        </m:r>
                      </m:sub>
                    </m:sSub>
                    <m:r>
                      <w:ins w:id="776" w:author="ZHOU XUDONG" w:date="2020-08-19T15:20:00Z">
                        <w:rPr>
                          <w:rFonts w:ascii="Cambria Math" w:eastAsia="Arial" w:hAnsi="Cambria Math" w:cs="Arial"/>
                          <w:color w:val="000000"/>
                          <w:sz w:val="21"/>
                          <w:szCs w:val="21"/>
                        </w:rPr>
                        <m:t>-B</m:t>
                      </w:ins>
                    </m:r>
                  </m:e>
                </m:mr>
                <m:mr>
                  <m:e>
                    <m:sSub>
                      <m:sSubPr>
                        <m:ctrlPr>
                          <w:ins w:id="777" w:author="ZHOU XUDONG" w:date="2020-08-19T15:52:00Z">
                            <w:rPr>
                              <w:rFonts w:ascii="Cambria Math" w:eastAsia="Arial" w:hAnsi="Cambria Math" w:cs="Arial"/>
                              <w:i/>
                              <w:color w:val="000000"/>
                              <w:sz w:val="21"/>
                              <w:szCs w:val="21"/>
                            </w:rPr>
                          </w:ins>
                        </m:ctrlPr>
                      </m:sSubPr>
                      <m:e>
                        <m:r>
                          <w:ins w:id="778" w:author="ZHOU XUDONG" w:date="2020-08-19T15:52:00Z">
                            <w:rPr>
                              <w:rFonts w:ascii="Cambria Math" w:eastAsia="Arial" w:hAnsi="Cambria Math" w:cs="Arial"/>
                              <w:color w:val="000000"/>
                              <w:sz w:val="21"/>
                              <w:szCs w:val="21"/>
                            </w:rPr>
                            <m:t>A</m:t>
                          </w:ins>
                        </m:r>
                      </m:e>
                      <m:sub>
                        <m:r>
                          <w:ins w:id="779" w:author="ZHOU XUDONG" w:date="2020-08-19T15:52:00Z">
                            <w:rPr>
                              <w:rFonts w:ascii="Cambria Math" w:eastAsia="Arial" w:hAnsi="Cambria Math" w:cs="Arial"/>
                              <w:color w:val="000000"/>
                              <w:sz w:val="21"/>
                              <w:szCs w:val="21"/>
                            </w:rPr>
                            <m:t>f</m:t>
                          </w:ins>
                        </m:r>
                      </m:sub>
                    </m:sSub>
                    <m:r>
                      <w:ins w:id="780" w:author="ZHOU XUDONG" w:date="2020-08-19T15:21:00Z">
                        <w:rPr>
                          <w:rFonts w:ascii="Cambria Math" w:eastAsia="Arial" w:hAnsi="Cambria Math" w:cs="Arial"/>
                          <w:color w:val="000000"/>
                          <w:sz w:val="21"/>
                          <w:szCs w:val="21"/>
                        </w:rPr>
                        <m:t>=</m:t>
                      </w:ins>
                    </m:r>
                    <m:sSup>
                      <m:sSupPr>
                        <m:ctrlPr>
                          <w:ins w:id="781" w:author="ZHOU XUDONG" w:date="2020-08-19T15:21:00Z">
                            <w:rPr>
                              <w:rFonts w:ascii="Cambria Math" w:eastAsia="Arial" w:hAnsi="Cambria Math" w:cs="Arial"/>
                              <w:i/>
                              <w:color w:val="000000"/>
                              <w:sz w:val="21"/>
                              <w:szCs w:val="21"/>
                            </w:rPr>
                          </w:ins>
                        </m:ctrlPr>
                      </m:sSupPr>
                      <m:e>
                        <m:r>
                          <w:ins w:id="782" w:author="ZHOU XUDONG" w:date="2020-08-19T15:21:00Z">
                            <w:rPr>
                              <w:rFonts w:ascii="Cambria Math" w:eastAsia="Arial" w:hAnsi="Cambria Math" w:cs="Arial"/>
                              <w:color w:val="000000"/>
                              <w:sz w:val="21"/>
                              <w:szCs w:val="21"/>
                            </w:rPr>
                            <m:t>D</m:t>
                          </w:ins>
                        </m:r>
                      </m:e>
                      <m:sup>
                        <m:r>
                          <w:ins w:id="783" w:author="ZHOU XUDONG" w:date="2020-08-19T15:21:00Z">
                            <w:rPr>
                              <w:rFonts w:ascii="Cambria Math" w:eastAsia="Arial" w:hAnsi="Cambria Math" w:cs="Arial"/>
                              <w:color w:val="000000"/>
                              <w:sz w:val="21"/>
                              <w:szCs w:val="21"/>
                            </w:rPr>
                            <m:t>-1</m:t>
                          </w:ins>
                        </m:r>
                      </m:sup>
                    </m:sSup>
                    <m:r>
                      <w:ins w:id="784" w:author="ZHOU XUDONG" w:date="2020-08-19T15:21:00Z">
                        <w:rPr>
                          <w:rFonts w:ascii="Cambria Math" w:eastAsia="Arial" w:hAnsi="Cambria Math" w:cs="Arial"/>
                          <w:color w:val="000000"/>
                          <w:sz w:val="21"/>
                          <w:szCs w:val="21"/>
                        </w:rPr>
                        <m:t>(</m:t>
                      </w:ins>
                    </m:r>
                    <m:sSub>
                      <m:sSubPr>
                        <m:ctrlPr>
                          <w:ins w:id="785" w:author="ZHOU XUDONG" w:date="2020-08-19T15:52:00Z">
                            <w:rPr>
                              <w:rFonts w:ascii="Cambria Math" w:eastAsia="Arial" w:hAnsi="Cambria Math" w:cs="Arial"/>
                              <w:i/>
                              <w:color w:val="000000"/>
                              <w:sz w:val="21"/>
                              <w:szCs w:val="21"/>
                            </w:rPr>
                          </w:ins>
                        </m:ctrlPr>
                      </m:sSubPr>
                      <m:e>
                        <m:r>
                          <w:ins w:id="786" w:author="ZHOU XUDONG" w:date="2020-08-19T15:52:00Z">
                            <w:rPr>
                              <w:rFonts w:ascii="Cambria Math" w:eastAsia="Arial" w:hAnsi="Cambria Math" w:cs="Arial"/>
                              <w:color w:val="000000"/>
                              <w:sz w:val="21"/>
                              <w:szCs w:val="21"/>
                            </w:rPr>
                            <m:t>D</m:t>
                          </w:ins>
                        </m:r>
                      </m:e>
                      <m:sub>
                        <m:r>
                          <w:ins w:id="787" w:author="ZHOU XUDONG" w:date="2020-08-19T15:52:00Z">
                            <w:rPr>
                              <w:rFonts w:ascii="Cambria Math" w:eastAsia="Arial" w:hAnsi="Cambria Math" w:cs="Arial"/>
                              <w:color w:val="000000"/>
                              <w:sz w:val="21"/>
                              <w:szCs w:val="21"/>
                            </w:rPr>
                            <m:t>f</m:t>
                          </w:ins>
                        </m:r>
                      </m:sub>
                    </m:sSub>
                    <m:r>
                      <w:ins w:id="788" w:author="ZHOU XUDONG" w:date="2020-08-19T15:21:00Z">
                        <w:rPr>
                          <w:rFonts w:ascii="Cambria Math" w:eastAsia="Arial" w:hAnsi="Cambria Math" w:cs="Arial"/>
                          <w:color w:val="000000"/>
                          <w:sz w:val="21"/>
                          <w:szCs w:val="21"/>
                        </w:rPr>
                        <m:t>)</m:t>
                      </w:ins>
                    </m:r>
                  </m:e>
                </m:mr>
              </m:m>
            </m:e>
          </m:mr>
        </m:m>
      </m:oMath>
      <w:ins w:id="789" w:author="ZHOU XUDONG" w:date="2020-08-19T15:22:00Z">
        <w:r>
          <w:rPr>
            <w:rFonts w:ascii="Arial" w:eastAsia="Arial" w:hAnsi="Arial" w:cs="Arial"/>
            <w:color w:val="000000"/>
            <w:sz w:val="21"/>
            <w:szCs w:val="21"/>
          </w:rPr>
          <w:tab/>
        </w:r>
      </w:ins>
      <w:ins w:id="790" w:author="ZHOU XUDONG" w:date="2020-08-19T15:20:00Z">
        <w:r>
          <w:rPr>
            <w:rFonts w:ascii="Arial" w:eastAsia="Arial" w:hAnsi="Arial" w:cs="Arial"/>
            <w:color w:val="000000"/>
            <w:sz w:val="21"/>
            <w:szCs w:val="21"/>
          </w:rPr>
          <w:t>(3.</w:t>
        </w:r>
      </w:ins>
      <w:ins w:id="791" w:author="ZHOU XUDONG" w:date="2020-08-19T15:21:00Z">
        <w:r>
          <w:rPr>
            <w:rFonts w:ascii="Arial" w:eastAsia="Arial" w:hAnsi="Arial" w:cs="Arial"/>
            <w:color w:val="000000"/>
            <w:sz w:val="21"/>
            <w:szCs w:val="21"/>
          </w:rPr>
          <w:t>2</w:t>
        </w:r>
      </w:ins>
      <w:ins w:id="792" w:author="ZHOU XUDONG" w:date="2020-08-19T15:20:00Z">
        <w:r>
          <w:rPr>
            <w:rFonts w:ascii="Arial" w:eastAsia="Arial" w:hAnsi="Arial" w:cs="Arial"/>
            <w:color w:val="000000"/>
            <w:sz w:val="21"/>
            <w:szCs w:val="21"/>
          </w:rPr>
          <w:t>)</w:t>
        </w:r>
      </w:ins>
    </w:p>
    <w:p w14:paraId="25AC5150" w14:textId="47910F19" w:rsidR="00954414" w:rsidRDefault="00E82155">
      <w:pPr>
        <w:pBdr>
          <w:top w:val="nil"/>
          <w:left w:val="nil"/>
          <w:bottom w:val="nil"/>
          <w:right w:val="nil"/>
          <w:between w:val="nil"/>
        </w:pBdr>
        <w:tabs>
          <w:tab w:val="center" w:pos="3969"/>
          <w:tab w:val="right" w:pos="7938"/>
        </w:tabs>
        <w:spacing w:after="180" w:line="420" w:lineRule="auto"/>
        <w:jc w:val="both"/>
        <w:rPr>
          <w:rFonts w:ascii="Arial" w:eastAsia="Arial" w:hAnsi="Arial" w:cs="Arial"/>
          <w:color w:val="000000"/>
          <w:sz w:val="21"/>
          <w:szCs w:val="21"/>
        </w:rPr>
        <w:pPrChange w:id="793" w:author="ZHOU XUDONG" w:date="2020-08-19T15:22:00Z">
          <w:pPr>
            <w:pBdr>
              <w:top w:val="nil"/>
              <w:left w:val="nil"/>
              <w:bottom w:val="nil"/>
              <w:right w:val="nil"/>
              <w:between w:val="nil"/>
            </w:pBdr>
            <w:spacing w:before="360" w:after="360"/>
            <w:ind w:firstLine="200"/>
          </w:pPr>
        </w:pPrChange>
      </w:pPr>
      <w:del w:id="794" w:author="ZHOU XUDONG" w:date="2020-08-19T15:21:00Z">
        <w:r w:rsidDel="00AF5DE1">
          <w:rPr>
            <w:rFonts w:ascii="Arial" w:eastAsia="Arial" w:hAnsi="Arial" w:cs="Arial"/>
            <w:noProof/>
            <w:color w:val="000000"/>
            <w:sz w:val="36"/>
            <w:szCs w:val="36"/>
            <w:vertAlign w:val="subscript"/>
          </w:rPr>
          <w:drawing>
            <wp:inline distT="0" distB="0" distL="114300" distR="114300" wp14:anchorId="25A5B111" wp14:editId="1EE0CF3F">
              <wp:extent cx="1477010" cy="144208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477010" cy="1442085"/>
                      </a:xfrm>
                      <a:prstGeom prst="rect">
                        <a:avLst/>
                      </a:prstGeom>
                      <a:ln/>
                    </pic:spPr>
                  </pic:pic>
                </a:graphicData>
              </a:graphic>
            </wp:inline>
          </w:drawing>
        </w:r>
        <w:r w:rsidDel="00AF5DE1">
          <w:rPr>
            <w:rFonts w:ascii="Arial" w:eastAsia="Arial" w:hAnsi="Arial" w:cs="Arial"/>
            <w:color w:val="000000"/>
            <w:sz w:val="18"/>
            <w:szCs w:val="18"/>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r>
        <w:r w:rsidDel="00AF5DE1">
          <w:rPr>
            <w:rFonts w:ascii="Arial" w:eastAsia="Arial" w:hAnsi="Arial" w:cs="Arial"/>
            <w:color w:val="000000"/>
            <w:sz w:val="21"/>
            <w:szCs w:val="21"/>
          </w:rPr>
          <w:tab/>
          <w:delText>(3.2)</w:delText>
        </w:r>
      </w:del>
    </w:p>
    <w:p w14:paraId="5EB82ACD" w14:textId="3DB062CB"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equation </w:t>
      </w:r>
      <m:oMath>
        <m:sSub>
          <m:sSubPr>
            <m:ctrlPr>
              <w:ins w:id="795" w:author="ZHOU XUDONG" w:date="2020-08-19T16:05:00Z">
                <w:rPr>
                  <w:rFonts w:ascii="Cambria Math" w:eastAsia="Arial" w:hAnsi="Cambria Math" w:cs="Arial"/>
                  <w:i/>
                  <w:color w:val="000000"/>
                  <w:sz w:val="21"/>
                  <w:szCs w:val="21"/>
                </w:rPr>
              </w:ins>
            </m:ctrlPr>
          </m:sSubPr>
          <m:e>
            <m:r>
              <w:ins w:id="796" w:author="ZHOU XUDONG" w:date="2020-08-19T16:05:00Z">
                <w:rPr>
                  <w:rFonts w:ascii="Cambria Math" w:eastAsia="Arial" w:hAnsi="Cambria Math" w:cs="Arial"/>
                  <w:color w:val="000000"/>
                  <w:sz w:val="21"/>
                  <w:szCs w:val="21"/>
                </w:rPr>
                <m:t>D</m:t>
              </w:ins>
            </m:r>
          </m:e>
          <m:sub>
            <m:r>
              <w:ins w:id="797" w:author="ZHOU XUDONG" w:date="2020-08-19T16:05:00Z">
                <w:rPr>
                  <w:rFonts w:ascii="Cambria Math" w:eastAsia="Arial" w:hAnsi="Cambria Math" w:cs="Arial"/>
                  <w:color w:val="000000"/>
                  <w:sz w:val="21"/>
                  <w:szCs w:val="21"/>
                </w:rPr>
                <m:t>f</m:t>
              </w:ins>
            </m:r>
          </m:sub>
        </m:sSub>
        <m:r>
          <w:ins w:id="798" w:author="ZHOU XUDONG" w:date="2020-08-19T16:05:00Z">
            <w:rPr>
              <w:rFonts w:ascii="Cambria Math" w:eastAsia="Arial" w:hAnsi="Cambria Math" w:cs="Arial"/>
              <w:color w:val="000000"/>
              <w:sz w:val="21"/>
              <w:szCs w:val="21"/>
            </w:rPr>
            <m:t>=</m:t>
          </w:ins>
        </m:r>
        <m:sSub>
          <m:sSubPr>
            <m:ctrlPr>
              <w:ins w:id="799" w:author="ZHOU XUDONG" w:date="2020-08-19T16:05:00Z">
                <w:rPr>
                  <w:rFonts w:ascii="Cambria Math" w:eastAsia="Arial" w:hAnsi="Cambria Math" w:cs="Arial"/>
                  <w:i/>
                  <w:color w:val="000000"/>
                  <w:sz w:val="21"/>
                  <w:szCs w:val="21"/>
                </w:rPr>
              </w:ins>
            </m:ctrlPr>
          </m:sSubPr>
          <m:e>
            <m:r>
              <w:ins w:id="800" w:author="ZHOU XUDONG" w:date="2020-08-19T16:05:00Z">
                <w:rPr>
                  <w:rFonts w:ascii="Cambria Math" w:eastAsia="Arial" w:hAnsi="Cambria Math" w:cs="Arial"/>
                  <w:color w:val="000000"/>
                  <w:sz w:val="21"/>
                  <w:szCs w:val="21"/>
                </w:rPr>
                <m:t>D</m:t>
              </w:ins>
            </m:r>
          </m:e>
          <m:sub>
            <m:r>
              <w:ins w:id="801" w:author="ZHOU XUDONG" w:date="2020-08-19T16:05:00Z">
                <w:rPr>
                  <w:rFonts w:ascii="Cambria Math" w:eastAsia="Arial" w:hAnsi="Cambria Math" w:cs="Arial"/>
                  <w:color w:val="000000"/>
                  <w:sz w:val="21"/>
                  <w:szCs w:val="21"/>
                </w:rPr>
                <m:t>r</m:t>
              </w:ins>
            </m:r>
          </m:sub>
        </m:sSub>
        <m:r>
          <w:ins w:id="802" w:author="ZHOU XUDONG" w:date="2020-08-19T16:05:00Z">
            <w:rPr>
              <w:rFonts w:ascii="Cambria Math" w:eastAsia="Arial" w:hAnsi="Cambria Math" w:cs="Arial"/>
              <w:color w:val="000000"/>
              <w:sz w:val="21"/>
              <w:szCs w:val="21"/>
            </w:rPr>
            <m:t>-B</m:t>
          </w:ins>
        </m:r>
      </m:oMath>
      <w:del w:id="803" w:author="ZHOU XUDONG" w:date="2020-08-19T16:05:00Z">
        <w:r w:rsidDel="00C3598E">
          <w:rPr>
            <w:rFonts w:ascii="Arial" w:eastAsia="Arial" w:hAnsi="Arial" w:cs="Arial"/>
            <w:color w:val="000000"/>
            <w:sz w:val="21"/>
            <w:szCs w:val="21"/>
          </w:rPr>
          <w:delText>D</w:delText>
        </w:r>
        <w:r w:rsidDel="00C3598E">
          <w:rPr>
            <w:rFonts w:ascii="Arial" w:eastAsia="Arial" w:hAnsi="Arial" w:cs="Arial"/>
            <w:color w:val="000000"/>
            <w:sz w:val="21"/>
            <w:szCs w:val="21"/>
            <w:vertAlign w:val="subscript"/>
          </w:rPr>
          <w:delText>f</w:delText>
        </w:r>
        <w:r w:rsidDel="00C3598E">
          <w:rPr>
            <w:rFonts w:ascii="Arial" w:eastAsia="Arial" w:hAnsi="Arial" w:cs="Arial"/>
            <w:color w:val="000000"/>
            <w:sz w:val="21"/>
            <w:szCs w:val="21"/>
          </w:rPr>
          <w:delText>=D</w:delText>
        </w:r>
        <w:r w:rsidDel="00C3598E">
          <w:rPr>
            <w:rFonts w:ascii="Arial" w:eastAsia="Arial" w:hAnsi="Arial" w:cs="Arial"/>
            <w:color w:val="000000"/>
            <w:sz w:val="21"/>
            <w:szCs w:val="21"/>
            <w:vertAlign w:val="subscript"/>
          </w:rPr>
          <w:delText>r</w:delText>
        </w:r>
        <w:r w:rsidDel="00C3598E">
          <w:rPr>
            <w:rFonts w:ascii="Arial" w:eastAsia="Arial" w:hAnsi="Arial" w:cs="Arial"/>
            <w:color w:val="000000"/>
            <w:sz w:val="21"/>
            <w:szCs w:val="21"/>
          </w:rPr>
          <w:delText>-B</w:delText>
        </w:r>
      </w:del>
      <w:r>
        <w:rPr>
          <w:rFonts w:ascii="Arial" w:eastAsia="Arial" w:hAnsi="Arial" w:cs="Arial"/>
          <w:color w:val="000000"/>
          <w:sz w:val="21"/>
          <w:szCs w:val="21"/>
        </w:rPr>
        <w:t xml:space="preserve"> in (3.2) means that the water surface elevations of the river channel and the floodplain are same. This equation is based on the assumption that water mass is instantaneously exchanged between the channel and the floodplain to balance the water surface elevations of the two reservoirs. The function </w:t>
      </w:r>
      <m:oMath>
        <m:sSup>
          <m:sSupPr>
            <m:ctrlPr>
              <w:ins w:id="804" w:author="ZHOU XUDONG" w:date="2020-08-19T16:05:00Z">
                <w:rPr>
                  <w:rFonts w:ascii="Cambria Math" w:eastAsia="Arial" w:hAnsi="Cambria Math" w:cs="Arial"/>
                  <w:i/>
                  <w:color w:val="000000"/>
                  <w:sz w:val="21"/>
                  <w:szCs w:val="21"/>
                </w:rPr>
              </w:ins>
            </m:ctrlPr>
          </m:sSupPr>
          <m:e>
            <m:r>
              <w:ins w:id="805" w:author="ZHOU XUDONG" w:date="2020-08-19T16:05:00Z">
                <w:rPr>
                  <w:rFonts w:ascii="Cambria Math" w:eastAsia="Arial" w:hAnsi="Cambria Math" w:cs="Arial"/>
                  <w:color w:val="000000"/>
                  <w:sz w:val="21"/>
                  <w:szCs w:val="21"/>
                </w:rPr>
                <m:t>D</m:t>
              </w:ins>
            </m:r>
          </m:e>
          <m:sup>
            <m:r>
              <w:ins w:id="806" w:author="ZHOU XUDONG" w:date="2020-08-19T16:05:00Z">
                <w:rPr>
                  <w:rFonts w:ascii="Cambria Math" w:eastAsia="Arial" w:hAnsi="Cambria Math" w:cs="Arial"/>
                  <w:color w:val="000000"/>
                  <w:sz w:val="21"/>
                  <w:szCs w:val="21"/>
                </w:rPr>
                <m:t>-1</m:t>
              </w:ins>
            </m:r>
          </m:sup>
        </m:sSup>
        <m:r>
          <w:ins w:id="807" w:author="ZHOU XUDONG" w:date="2020-08-19T16:05:00Z">
            <w:rPr>
              <w:rFonts w:ascii="Cambria Math" w:eastAsia="Arial" w:hAnsi="Cambria Math" w:cs="Arial"/>
              <w:color w:val="000000"/>
              <w:sz w:val="21"/>
              <w:szCs w:val="21"/>
            </w:rPr>
            <m:t>(</m:t>
          </w:ins>
        </m:r>
        <m:sSub>
          <m:sSubPr>
            <m:ctrlPr>
              <w:ins w:id="808" w:author="ZHOU XUDONG" w:date="2020-08-19T16:05:00Z">
                <w:rPr>
                  <w:rFonts w:ascii="Cambria Math" w:eastAsia="Arial" w:hAnsi="Cambria Math" w:cs="Arial"/>
                  <w:i/>
                  <w:color w:val="000000"/>
                  <w:sz w:val="21"/>
                  <w:szCs w:val="21"/>
                </w:rPr>
              </w:ins>
            </m:ctrlPr>
          </m:sSubPr>
          <m:e>
            <m:r>
              <w:ins w:id="809" w:author="ZHOU XUDONG" w:date="2020-08-19T16:05:00Z">
                <w:rPr>
                  <w:rFonts w:ascii="Cambria Math" w:eastAsia="Arial" w:hAnsi="Cambria Math" w:cs="Arial"/>
                  <w:color w:val="000000"/>
                  <w:sz w:val="21"/>
                  <w:szCs w:val="21"/>
                </w:rPr>
                <m:t>D</m:t>
              </w:ins>
            </m:r>
          </m:e>
          <m:sub>
            <m:r>
              <w:ins w:id="810" w:author="ZHOU XUDONG" w:date="2020-08-19T16:05:00Z">
                <w:rPr>
                  <w:rFonts w:ascii="Cambria Math" w:eastAsia="Arial" w:hAnsi="Cambria Math" w:cs="Arial"/>
                  <w:color w:val="000000"/>
                  <w:sz w:val="21"/>
                  <w:szCs w:val="21"/>
                </w:rPr>
                <m:t>f</m:t>
              </w:ins>
            </m:r>
          </m:sub>
        </m:sSub>
        <m:r>
          <w:ins w:id="811" w:author="ZHOU XUDONG" w:date="2020-08-19T16:05:00Z">
            <w:rPr>
              <w:rFonts w:ascii="Cambria Math" w:eastAsia="Arial" w:hAnsi="Cambria Math" w:cs="Arial"/>
              <w:color w:val="000000"/>
              <w:sz w:val="21"/>
              <w:szCs w:val="21"/>
            </w:rPr>
            <m:t>)</m:t>
          </w:ins>
        </m:r>
      </m:oMath>
      <w:del w:id="812" w:author="ZHOU XUDONG" w:date="2020-08-19T16:05:00Z">
        <w:r w:rsidDel="00C3598E">
          <w:rPr>
            <w:rFonts w:ascii="Arial" w:eastAsia="Arial" w:hAnsi="Arial" w:cs="Arial"/>
            <w:color w:val="000000"/>
            <w:sz w:val="21"/>
            <w:szCs w:val="21"/>
          </w:rPr>
          <w:delText>D</w:delText>
        </w:r>
        <w:r w:rsidDel="00C3598E">
          <w:rPr>
            <w:rFonts w:ascii="Arial" w:eastAsia="Arial" w:hAnsi="Arial" w:cs="Arial"/>
            <w:color w:val="000000"/>
            <w:sz w:val="21"/>
            <w:szCs w:val="21"/>
            <w:vertAlign w:val="superscript"/>
          </w:rPr>
          <w:delText>-1</w:delText>
        </w:r>
        <w:r w:rsidDel="00C3598E">
          <w:rPr>
            <w:rFonts w:ascii="Arial" w:eastAsia="Arial" w:hAnsi="Arial" w:cs="Arial"/>
            <w:color w:val="000000"/>
            <w:sz w:val="21"/>
            <w:szCs w:val="21"/>
          </w:rPr>
          <w:delText>(D</w:delText>
        </w:r>
        <w:r w:rsidDel="00C3598E">
          <w:rPr>
            <w:rFonts w:ascii="Arial" w:eastAsia="Arial" w:hAnsi="Arial" w:cs="Arial"/>
            <w:color w:val="000000"/>
            <w:sz w:val="21"/>
            <w:szCs w:val="21"/>
            <w:vertAlign w:val="subscript"/>
          </w:rPr>
          <w:delText>f</w:delText>
        </w:r>
        <w:r w:rsidDel="00C3598E">
          <w:rPr>
            <w:rFonts w:ascii="Arial" w:eastAsia="Arial" w:hAnsi="Arial" w:cs="Arial"/>
            <w:color w:val="000000"/>
            <w:sz w:val="21"/>
            <w:szCs w:val="21"/>
          </w:rPr>
          <w:delText>)</w:delText>
        </w:r>
      </w:del>
      <w:r>
        <w:rPr>
          <w:rFonts w:ascii="Arial" w:eastAsia="Arial" w:hAnsi="Arial" w:cs="Arial"/>
          <w:color w:val="000000"/>
          <w:sz w:val="21"/>
          <w:szCs w:val="21"/>
        </w:rPr>
        <w:t xml:space="preserve">, which is the inverse function of the floodplain elevation profile </w:t>
      </w:r>
      <m:oMath>
        <m:r>
          <w:ins w:id="813" w:author="ZHOU XUDONG" w:date="2020-08-19T16:05:00Z">
            <w:rPr>
              <w:rFonts w:ascii="Cambria Math" w:eastAsia="Arial" w:hAnsi="Cambria Math" w:cs="Arial"/>
              <w:color w:val="000000"/>
              <w:sz w:val="21"/>
              <w:szCs w:val="21"/>
            </w:rPr>
            <m:t>D(</m:t>
          </w:ins>
        </m:r>
        <m:sSub>
          <m:sSubPr>
            <m:ctrlPr>
              <w:ins w:id="814" w:author="ZHOU XUDONG" w:date="2020-08-19T16:05:00Z">
                <w:rPr>
                  <w:rFonts w:ascii="Cambria Math" w:eastAsia="Arial" w:hAnsi="Cambria Math" w:cs="Arial"/>
                  <w:i/>
                  <w:color w:val="000000"/>
                  <w:sz w:val="21"/>
                  <w:szCs w:val="21"/>
                </w:rPr>
              </w:ins>
            </m:ctrlPr>
          </m:sSubPr>
          <m:e>
            <m:r>
              <w:ins w:id="815" w:author="ZHOU XUDONG" w:date="2020-08-19T16:05:00Z">
                <w:rPr>
                  <w:rFonts w:ascii="Cambria Math" w:eastAsia="Arial" w:hAnsi="Cambria Math" w:cs="Arial"/>
                  <w:color w:val="000000"/>
                  <w:sz w:val="21"/>
                  <w:szCs w:val="21"/>
                </w:rPr>
                <m:t>A</m:t>
              </w:ins>
            </m:r>
          </m:e>
          <m:sub>
            <m:r>
              <w:ins w:id="816" w:author="ZHOU XUDONG" w:date="2020-08-19T16:05:00Z">
                <w:rPr>
                  <w:rFonts w:ascii="Cambria Math" w:eastAsia="Arial" w:hAnsi="Cambria Math" w:cs="Arial"/>
                  <w:color w:val="000000"/>
                  <w:sz w:val="21"/>
                  <w:szCs w:val="21"/>
                </w:rPr>
                <m:t>f</m:t>
              </w:ins>
            </m:r>
          </m:sub>
        </m:sSub>
        <m:r>
          <w:ins w:id="817" w:author="ZHOU XUDONG" w:date="2020-08-19T16:05:00Z">
            <w:rPr>
              <w:rFonts w:ascii="Cambria Math" w:eastAsia="Arial" w:hAnsi="Cambria Math" w:cs="Arial"/>
              <w:color w:val="000000"/>
              <w:sz w:val="21"/>
              <w:szCs w:val="21"/>
            </w:rPr>
            <m:t>)</m:t>
          </w:ins>
        </m:r>
      </m:oMath>
      <w:del w:id="818" w:author="ZHOU XUDONG" w:date="2020-08-19T16:06:00Z">
        <w:r w:rsidDel="00C3598E">
          <w:rPr>
            <w:rFonts w:ascii="Arial" w:eastAsia="Arial" w:hAnsi="Arial" w:cs="Arial"/>
            <w:color w:val="000000"/>
            <w:sz w:val="21"/>
            <w:szCs w:val="21"/>
          </w:rPr>
          <w:delText>D(A</w:delText>
        </w:r>
        <w:r w:rsidDel="00C3598E">
          <w:rPr>
            <w:rFonts w:ascii="Arial" w:eastAsia="Arial" w:hAnsi="Arial" w:cs="Arial"/>
            <w:color w:val="000000"/>
            <w:sz w:val="21"/>
            <w:szCs w:val="21"/>
            <w:vertAlign w:val="subscript"/>
          </w:rPr>
          <w:delText>f</w:delText>
        </w:r>
        <w:r w:rsidDel="00C3598E">
          <w:rPr>
            <w:rFonts w:ascii="Arial" w:eastAsia="Arial" w:hAnsi="Arial" w:cs="Arial"/>
            <w:color w:val="000000"/>
            <w:sz w:val="21"/>
            <w:szCs w:val="21"/>
          </w:rPr>
          <w:delText>)</w:delText>
        </w:r>
      </w:del>
      <w:r>
        <w:rPr>
          <w:rFonts w:ascii="Arial" w:eastAsia="Arial" w:hAnsi="Arial" w:cs="Arial"/>
          <w:color w:val="000000"/>
          <w:sz w:val="21"/>
          <w:szCs w:val="21"/>
        </w:rPr>
        <w:t xml:space="preserve">, describes flooded area, </w:t>
      </w:r>
      <m:oMath>
        <m:sSub>
          <m:sSubPr>
            <m:ctrlPr>
              <w:ins w:id="819" w:author="ZHOU XUDONG" w:date="2020-08-19T16:06:00Z">
                <w:rPr>
                  <w:rFonts w:ascii="Cambria Math" w:eastAsia="Arial" w:hAnsi="Cambria Math" w:cs="Arial"/>
                  <w:i/>
                  <w:color w:val="000000"/>
                  <w:sz w:val="21"/>
                  <w:szCs w:val="21"/>
                </w:rPr>
              </w:ins>
            </m:ctrlPr>
          </m:sSubPr>
          <m:e>
            <m:r>
              <w:ins w:id="820" w:author="ZHOU XUDONG" w:date="2020-08-19T16:06:00Z">
                <w:rPr>
                  <w:rFonts w:ascii="Cambria Math" w:eastAsia="Arial" w:hAnsi="Cambria Math" w:cs="Arial"/>
                  <w:color w:val="000000"/>
                  <w:sz w:val="21"/>
                  <w:szCs w:val="21"/>
                </w:rPr>
                <m:t>A</m:t>
              </w:ins>
            </m:r>
          </m:e>
          <m:sub>
            <m:r>
              <w:ins w:id="821" w:author="ZHOU XUDONG" w:date="2020-08-19T16:06:00Z">
                <w:rPr>
                  <w:rFonts w:ascii="Cambria Math" w:eastAsia="Arial" w:hAnsi="Cambria Math" w:cs="Arial"/>
                  <w:color w:val="000000"/>
                  <w:sz w:val="21"/>
                  <w:szCs w:val="21"/>
                </w:rPr>
                <m:t>f</m:t>
              </w:ins>
            </m:r>
          </m:sub>
        </m:sSub>
      </m:oMath>
      <w:del w:id="822" w:author="ZHOU XUDONG" w:date="2020-08-19T16:06:00Z">
        <w:r w:rsidDel="00C3598E">
          <w:rPr>
            <w:rFonts w:ascii="Arial" w:eastAsia="Arial" w:hAnsi="Arial" w:cs="Arial"/>
            <w:color w:val="000000"/>
            <w:sz w:val="21"/>
            <w:szCs w:val="21"/>
          </w:rPr>
          <w:delText>A</w:delText>
        </w:r>
        <w:r w:rsidDel="00C3598E">
          <w:rPr>
            <w:rFonts w:ascii="Arial" w:eastAsia="Arial" w:hAnsi="Arial" w:cs="Arial"/>
            <w:color w:val="000000"/>
            <w:sz w:val="21"/>
            <w:szCs w:val="21"/>
            <w:vertAlign w:val="subscript"/>
          </w:rPr>
          <w:delText>f</w:delText>
        </w:r>
      </w:del>
      <w:r>
        <w:rPr>
          <w:rFonts w:ascii="Arial" w:eastAsia="Arial" w:hAnsi="Arial" w:cs="Arial"/>
          <w:color w:val="000000"/>
          <w:sz w:val="21"/>
          <w:szCs w:val="21"/>
        </w:rPr>
        <w:t xml:space="preserve">, as a function of floodplain water depth, </w:t>
      </w:r>
      <m:oMath>
        <m:sSub>
          <m:sSubPr>
            <m:ctrlPr>
              <w:ins w:id="823" w:author="ZHOU XUDONG" w:date="2020-08-19T16:06:00Z">
                <w:rPr>
                  <w:rFonts w:ascii="Cambria Math" w:eastAsia="Arial" w:hAnsi="Cambria Math" w:cs="Arial"/>
                  <w:i/>
                  <w:color w:val="000000"/>
                  <w:sz w:val="21"/>
                  <w:szCs w:val="21"/>
                </w:rPr>
              </w:ins>
            </m:ctrlPr>
          </m:sSubPr>
          <m:e>
            <m:r>
              <w:ins w:id="824" w:author="ZHOU XUDONG" w:date="2020-08-19T16:06:00Z">
                <w:rPr>
                  <w:rFonts w:ascii="Cambria Math" w:eastAsia="Arial" w:hAnsi="Cambria Math" w:cs="Arial"/>
                  <w:color w:val="000000"/>
                  <w:sz w:val="21"/>
                  <w:szCs w:val="21"/>
                </w:rPr>
                <m:t>D</m:t>
              </w:ins>
            </m:r>
          </m:e>
          <m:sub>
            <m:r>
              <w:ins w:id="825" w:author="ZHOU XUDONG" w:date="2020-08-19T16:06:00Z">
                <w:rPr>
                  <w:rFonts w:ascii="Cambria Math" w:eastAsia="Arial" w:hAnsi="Cambria Math" w:cs="Arial"/>
                  <w:color w:val="000000"/>
                  <w:sz w:val="21"/>
                  <w:szCs w:val="21"/>
                </w:rPr>
                <m:t>f</m:t>
              </w:ins>
            </m:r>
          </m:sub>
        </m:sSub>
      </m:oMath>
      <w:del w:id="826" w:author="ZHOU XUDONG" w:date="2020-08-19T16:06:00Z">
        <w:r w:rsidDel="00C3598E">
          <w:rPr>
            <w:rFonts w:ascii="Arial" w:eastAsia="Arial" w:hAnsi="Arial" w:cs="Arial"/>
            <w:color w:val="000000"/>
            <w:sz w:val="21"/>
            <w:szCs w:val="21"/>
          </w:rPr>
          <w:delText>D</w:delText>
        </w:r>
        <w:r w:rsidDel="00C3598E">
          <w:rPr>
            <w:rFonts w:ascii="Arial" w:eastAsia="Arial" w:hAnsi="Arial" w:cs="Arial"/>
            <w:color w:val="000000"/>
            <w:sz w:val="21"/>
            <w:szCs w:val="21"/>
            <w:vertAlign w:val="subscript"/>
          </w:rPr>
          <w:delText>f</w:delText>
        </w:r>
      </w:del>
      <w:r>
        <w:rPr>
          <w:rFonts w:ascii="Arial" w:eastAsia="Arial" w:hAnsi="Arial" w:cs="Arial"/>
          <w:color w:val="000000"/>
          <w:sz w:val="21"/>
          <w:szCs w:val="21"/>
        </w:rPr>
        <w:t xml:space="preserve"> (see Figure 4.2c).</w:t>
      </w:r>
    </w:p>
    <w:p w14:paraId="5A4ED1EA" w14:textId="77777777" w:rsidR="00954414" w:rsidRDefault="00E82155">
      <w:pPr>
        <w:pStyle w:val="3"/>
        <w:pPrChange w:id="827" w:author="ZHOU XUDONG" w:date="2020-08-18T18:22:00Z">
          <w:pPr>
            <w:pBdr>
              <w:top w:val="nil"/>
              <w:left w:val="nil"/>
              <w:bottom w:val="nil"/>
              <w:right w:val="nil"/>
              <w:between w:val="nil"/>
            </w:pBdr>
            <w:spacing w:after="180" w:line="420" w:lineRule="auto"/>
            <w:jc w:val="both"/>
          </w:pPr>
        </w:pPrChange>
      </w:pPr>
      <w:r>
        <w:lastRenderedPageBreak/>
        <w:t>(3) Calculate river discharge (</w:t>
      </w:r>
      <w:del w:id="828" w:author="ZHOU XUDONG" w:date="2020-08-18T17:25:00Z">
        <w:r w:rsidDel="008130DB">
          <w:delText xml:space="preserve">     </w:delText>
        </w:r>
      </w:del>
      <w:r>
        <w:rPr>
          <w:rFonts w:ascii="Cambria" w:eastAsia="Cambria" w:hAnsi="Cambria" w:cs="Cambria"/>
          <w:shd w:val="clear" w:color="auto" w:fill="D9D9D9"/>
        </w:rPr>
        <w:t>cmf_calc_outflw_mod.F90</w:t>
      </w:r>
      <w:r>
        <w:t>)</w:t>
      </w:r>
    </w:p>
    <w:p w14:paraId="1CD7D6E0"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In </w:t>
      </w:r>
      <w:r>
        <w:rPr>
          <w:rFonts w:ascii="Cambria" w:eastAsia="Cambria" w:hAnsi="Cambria" w:cs="Cambria"/>
          <w:b/>
          <w:color w:val="000000"/>
          <w:sz w:val="21"/>
          <w:szCs w:val="21"/>
          <w:shd w:val="clear" w:color="auto" w:fill="D9D9D9"/>
        </w:rPr>
        <w:t>cmf_calc_outflw_mod.F90</w:t>
      </w:r>
      <w:del w:id="829" w:author="ZHOU XUDONG" w:date="2020-08-18T17:25:00Z">
        <w:r w:rsidDel="008130DB">
          <w:delText xml:space="preserve">     </w:delText>
        </w:r>
      </w:del>
      <w:r>
        <w:rPr>
          <w:rFonts w:ascii="Arial" w:eastAsia="Arial" w:hAnsi="Arial" w:cs="Arial"/>
          <w:color w:val="000000"/>
          <w:sz w:val="21"/>
          <w:szCs w:val="21"/>
        </w:rPr>
        <w:t>, the river discharge (low water channel) and floodplain discharge (high water channel) from each cell toward its downstream cell indicated by the river network map is calculated. The river discharge is calculated with the local inertial equation [Bates et al., 2010].</w:t>
      </w:r>
    </w:p>
    <w:p w14:paraId="1F5B1330" w14:textId="1BB46BBA" w:rsidR="00954414" w:rsidRDefault="00E82155">
      <w:pPr>
        <w:pBdr>
          <w:top w:val="nil"/>
          <w:left w:val="nil"/>
          <w:bottom w:val="nil"/>
          <w:right w:val="nil"/>
          <w:between w:val="nil"/>
        </w:pBdr>
        <w:spacing w:after="180" w:line="420" w:lineRule="auto"/>
        <w:ind w:firstLine="284"/>
        <w:jc w:val="both"/>
        <w:rPr>
          <w:ins w:id="830" w:author="ZHOU XUDONG" w:date="2020-08-19T16:06:00Z"/>
          <w:rFonts w:ascii="Arial" w:eastAsia="Arial" w:hAnsi="Arial" w:cs="Arial"/>
          <w:color w:val="000000"/>
          <w:sz w:val="21"/>
          <w:szCs w:val="21"/>
        </w:rPr>
      </w:pPr>
      <w:r>
        <w:rPr>
          <w:rFonts w:ascii="Arial" w:eastAsia="Arial" w:hAnsi="Arial" w:cs="Arial"/>
          <w:color w:val="000000"/>
          <w:sz w:val="21"/>
          <w:szCs w:val="21"/>
        </w:rPr>
        <w:t>The local inertial equation is derived by neglecting the second term of the St. Venant momentum equation (3.3):</w:t>
      </w:r>
    </w:p>
    <w:p w14:paraId="73958B25" w14:textId="2865EA4F" w:rsidR="00D643AE" w:rsidDel="00D643AE" w:rsidRDefault="00D643AE">
      <w:pPr>
        <w:pBdr>
          <w:top w:val="nil"/>
          <w:left w:val="nil"/>
          <w:bottom w:val="nil"/>
          <w:right w:val="nil"/>
          <w:between w:val="nil"/>
        </w:pBdr>
        <w:tabs>
          <w:tab w:val="center" w:pos="3969"/>
          <w:tab w:val="right" w:pos="7938"/>
        </w:tabs>
        <w:spacing w:after="180" w:line="420" w:lineRule="auto"/>
        <w:ind w:firstLine="284"/>
        <w:jc w:val="both"/>
        <w:rPr>
          <w:del w:id="831" w:author="ZHOU XUDONG" w:date="2020-08-19T16:10:00Z"/>
          <w:rFonts w:ascii="Arial" w:eastAsia="Arial" w:hAnsi="Arial" w:cs="Arial"/>
          <w:color w:val="000000"/>
          <w:sz w:val="21"/>
          <w:szCs w:val="21"/>
        </w:rPr>
        <w:pPrChange w:id="832" w:author="ZHOU XUDONG" w:date="2020-08-19T16:10:00Z">
          <w:pPr>
            <w:pBdr>
              <w:top w:val="nil"/>
              <w:left w:val="nil"/>
              <w:bottom w:val="nil"/>
              <w:right w:val="nil"/>
              <w:between w:val="nil"/>
            </w:pBdr>
            <w:spacing w:after="180" w:line="420" w:lineRule="auto"/>
            <w:ind w:firstLine="284"/>
            <w:jc w:val="both"/>
          </w:pPr>
        </w:pPrChange>
      </w:pPr>
      <w:ins w:id="833" w:author="ZHOU XUDONG" w:date="2020-08-19T16:10:00Z">
        <w:r>
          <w:rPr>
            <w:rFonts w:ascii="Arial" w:eastAsia="Arial" w:hAnsi="Arial" w:cs="Arial"/>
            <w:color w:val="000000"/>
            <w:sz w:val="21"/>
            <w:szCs w:val="21"/>
          </w:rPr>
          <w:tab/>
        </w:r>
      </w:ins>
      <m:oMath>
        <m:f>
          <m:fPr>
            <m:ctrlPr>
              <w:ins w:id="834" w:author="ZHOU XUDONG" w:date="2020-08-19T16:07:00Z">
                <w:rPr>
                  <w:rFonts w:ascii="Cambria Math" w:eastAsia="Arial" w:hAnsi="Cambria Math" w:cs="Arial"/>
                  <w:i/>
                  <w:color w:val="000000"/>
                  <w:sz w:val="21"/>
                  <w:szCs w:val="21"/>
                </w:rPr>
              </w:ins>
            </m:ctrlPr>
          </m:fPr>
          <m:num>
            <m:r>
              <w:ins w:id="835" w:author="ZHOU XUDONG" w:date="2020-08-19T16:07:00Z">
                <w:rPr>
                  <w:rFonts w:ascii="Cambria Math" w:eastAsia="Arial" w:hAnsi="Cambria Math" w:cs="Arial"/>
                  <w:color w:val="000000"/>
                  <w:sz w:val="21"/>
                  <w:szCs w:val="21"/>
                </w:rPr>
                <m:t>∂Q</m:t>
              </w:ins>
            </m:r>
          </m:num>
          <m:den>
            <m:r>
              <w:ins w:id="836" w:author="ZHOU XUDONG" w:date="2020-08-19T16:07:00Z">
                <w:rPr>
                  <w:rFonts w:ascii="Cambria Math" w:eastAsia="Arial" w:hAnsi="Cambria Math" w:cs="Arial"/>
                  <w:color w:val="000000"/>
                  <w:sz w:val="21"/>
                  <w:szCs w:val="21"/>
                </w:rPr>
                <m:t>∂t</m:t>
              </w:ins>
            </m:r>
          </m:den>
        </m:f>
        <m:r>
          <w:ins w:id="837" w:author="ZHOU XUDONG" w:date="2020-08-19T16:07:00Z">
            <w:rPr>
              <w:rFonts w:ascii="Cambria Math" w:eastAsia="Arial" w:hAnsi="Cambria Math" w:cs="Arial"/>
              <w:color w:val="000000"/>
              <w:sz w:val="21"/>
              <w:szCs w:val="21"/>
            </w:rPr>
            <m:t>+</m:t>
          </w:ins>
        </m:r>
        <m:f>
          <m:fPr>
            <m:ctrlPr>
              <w:ins w:id="838" w:author="ZHOU XUDONG" w:date="2020-08-19T16:07:00Z">
                <w:rPr>
                  <w:rFonts w:ascii="Cambria Math" w:eastAsia="Arial" w:hAnsi="Cambria Math" w:cs="Arial"/>
                  <w:i/>
                  <w:color w:val="000000"/>
                  <w:sz w:val="21"/>
                  <w:szCs w:val="21"/>
                </w:rPr>
              </w:ins>
            </m:ctrlPr>
          </m:fPr>
          <m:num>
            <m:r>
              <w:ins w:id="839" w:author="ZHOU XUDONG" w:date="2020-08-19T16:08:00Z">
                <w:rPr>
                  <w:rFonts w:ascii="Cambria Math" w:eastAsia="Arial" w:hAnsi="Cambria Math" w:cs="Arial"/>
                  <w:color w:val="000000"/>
                  <w:sz w:val="21"/>
                  <w:szCs w:val="21"/>
                </w:rPr>
                <m:t>∂</m:t>
              </w:ins>
            </m:r>
          </m:num>
          <m:den>
            <m:r>
              <w:ins w:id="840" w:author="ZHOU XUDONG" w:date="2020-08-19T16:08:00Z">
                <w:rPr>
                  <w:rFonts w:ascii="Cambria Math" w:eastAsia="Arial" w:hAnsi="Cambria Math" w:cs="Arial"/>
                  <w:color w:val="000000"/>
                  <w:sz w:val="21"/>
                  <w:szCs w:val="21"/>
                </w:rPr>
                <m:t>∂x</m:t>
              </w:ins>
            </m:r>
          </m:den>
        </m:f>
        <m:d>
          <m:dPr>
            <m:begChr m:val="["/>
            <m:endChr m:val="]"/>
            <m:ctrlPr>
              <w:ins w:id="841" w:author="ZHOU XUDONG" w:date="2020-08-19T16:08:00Z">
                <w:rPr>
                  <w:rFonts w:ascii="Cambria Math" w:eastAsia="Arial" w:hAnsi="Cambria Math" w:cs="Arial"/>
                  <w:i/>
                  <w:color w:val="000000"/>
                  <w:sz w:val="21"/>
                  <w:szCs w:val="21"/>
                </w:rPr>
              </w:ins>
            </m:ctrlPr>
          </m:dPr>
          <m:e>
            <m:f>
              <m:fPr>
                <m:ctrlPr>
                  <w:ins w:id="842" w:author="ZHOU XUDONG" w:date="2020-08-19T16:08:00Z">
                    <w:rPr>
                      <w:rFonts w:ascii="Cambria Math" w:eastAsia="Arial" w:hAnsi="Cambria Math" w:cs="Arial"/>
                      <w:i/>
                      <w:color w:val="000000"/>
                      <w:sz w:val="21"/>
                      <w:szCs w:val="21"/>
                    </w:rPr>
                  </w:ins>
                </m:ctrlPr>
              </m:fPr>
              <m:num>
                <m:sSup>
                  <m:sSupPr>
                    <m:ctrlPr>
                      <w:ins w:id="843" w:author="ZHOU XUDONG" w:date="2020-08-19T16:08:00Z">
                        <w:rPr>
                          <w:rFonts w:ascii="Cambria Math" w:eastAsia="Arial" w:hAnsi="Cambria Math" w:cs="Arial"/>
                          <w:i/>
                          <w:color w:val="000000"/>
                          <w:sz w:val="21"/>
                          <w:szCs w:val="21"/>
                        </w:rPr>
                      </w:ins>
                    </m:ctrlPr>
                  </m:sSupPr>
                  <m:e>
                    <m:r>
                      <w:ins w:id="844" w:author="ZHOU XUDONG" w:date="2020-08-19T16:08:00Z">
                        <w:rPr>
                          <w:rFonts w:ascii="Cambria Math" w:eastAsia="Arial" w:hAnsi="Cambria Math" w:cs="Arial"/>
                          <w:color w:val="000000"/>
                          <w:sz w:val="21"/>
                          <w:szCs w:val="21"/>
                        </w:rPr>
                        <m:t>Q</m:t>
                      </w:ins>
                    </m:r>
                  </m:e>
                  <m:sup>
                    <m:r>
                      <w:ins w:id="845" w:author="ZHOU XUDONG" w:date="2020-08-19T16:08:00Z">
                        <w:rPr>
                          <w:rFonts w:ascii="Cambria Math" w:eastAsia="Arial" w:hAnsi="Cambria Math" w:cs="Arial"/>
                          <w:color w:val="000000"/>
                          <w:sz w:val="21"/>
                          <w:szCs w:val="21"/>
                        </w:rPr>
                        <m:t>2</m:t>
                      </w:ins>
                    </m:r>
                  </m:sup>
                </m:sSup>
              </m:num>
              <m:den>
                <m:r>
                  <w:ins w:id="846" w:author="ZHOU XUDONG" w:date="2020-08-19T16:08:00Z">
                    <w:rPr>
                      <w:rFonts w:ascii="Cambria Math" w:eastAsia="Arial" w:hAnsi="Cambria Math" w:cs="Arial"/>
                      <w:color w:val="000000"/>
                      <w:sz w:val="21"/>
                      <w:szCs w:val="21"/>
                    </w:rPr>
                    <m:t>A</m:t>
                  </w:ins>
                </m:r>
              </m:den>
            </m:f>
          </m:e>
        </m:d>
        <m:r>
          <w:ins w:id="847" w:author="ZHOU XUDONG" w:date="2020-08-19T16:08:00Z">
            <w:rPr>
              <w:rFonts w:ascii="Cambria Math" w:eastAsia="Arial" w:hAnsi="Cambria Math" w:cs="Arial"/>
              <w:color w:val="000000"/>
              <w:sz w:val="21"/>
              <w:szCs w:val="21"/>
            </w:rPr>
            <m:t>+</m:t>
          </w:ins>
        </m:r>
        <m:f>
          <m:fPr>
            <m:ctrlPr>
              <w:ins w:id="848" w:author="ZHOU XUDONG" w:date="2020-08-19T16:08:00Z">
                <w:rPr>
                  <w:rFonts w:ascii="Cambria Math" w:eastAsia="Arial" w:hAnsi="Cambria Math" w:cs="Arial"/>
                  <w:i/>
                  <w:color w:val="000000"/>
                  <w:sz w:val="21"/>
                  <w:szCs w:val="21"/>
                </w:rPr>
              </w:ins>
            </m:ctrlPr>
          </m:fPr>
          <m:num>
            <m:r>
              <w:ins w:id="849" w:author="ZHOU XUDONG" w:date="2020-08-19T16:08:00Z">
                <w:rPr>
                  <w:rFonts w:ascii="Cambria Math" w:eastAsia="Arial" w:hAnsi="Cambria Math" w:cs="Arial"/>
                  <w:color w:val="000000"/>
                  <w:sz w:val="21"/>
                  <w:szCs w:val="21"/>
                </w:rPr>
                <m:t>gA∂(h+z)</m:t>
              </w:ins>
            </m:r>
          </m:num>
          <m:den>
            <m:r>
              <w:ins w:id="850" w:author="ZHOU XUDONG" w:date="2020-08-19T16:08:00Z">
                <w:rPr>
                  <w:rFonts w:ascii="Cambria Math" w:eastAsia="Arial" w:hAnsi="Cambria Math" w:cs="Arial"/>
                  <w:color w:val="000000"/>
                  <w:sz w:val="21"/>
                  <w:szCs w:val="21"/>
                </w:rPr>
                <m:t>∂x</m:t>
              </w:ins>
            </m:r>
          </m:den>
        </m:f>
        <m:r>
          <w:ins w:id="851" w:author="ZHOU XUDONG" w:date="2020-08-19T16:08:00Z">
            <w:rPr>
              <w:rFonts w:ascii="Cambria Math" w:eastAsia="Arial" w:hAnsi="Cambria Math" w:cs="Arial"/>
              <w:color w:val="000000"/>
              <w:sz w:val="21"/>
              <w:szCs w:val="21"/>
            </w:rPr>
            <m:t>+</m:t>
          </w:ins>
        </m:r>
        <m:f>
          <m:fPr>
            <m:ctrlPr>
              <w:ins w:id="852" w:author="ZHOU XUDONG" w:date="2020-08-19T16:08:00Z">
                <w:rPr>
                  <w:rFonts w:ascii="Cambria Math" w:eastAsia="Arial" w:hAnsi="Cambria Math" w:cs="Arial"/>
                  <w:i/>
                  <w:color w:val="000000"/>
                  <w:sz w:val="21"/>
                  <w:szCs w:val="21"/>
                </w:rPr>
              </w:ins>
            </m:ctrlPr>
          </m:fPr>
          <m:num>
            <m:r>
              <w:ins w:id="853" w:author="ZHOU XUDONG" w:date="2020-08-19T16:08:00Z">
                <w:rPr>
                  <w:rFonts w:ascii="Cambria Math" w:eastAsia="Arial" w:hAnsi="Cambria Math" w:cs="Arial"/>
                  <w:color w:val="000000"/>
                  <w:sz w:val="21"/>
                  <w:szCs w:val="21"/>
                </w:rPr>
                <m:t>g</m:t>
              </w:ins>
            </m:r>
            <m:sSup>
              <m:sSupPr>
                <m:ctrlPr>
                  <w:ins w:id="854" w:author="ZHOU XUDONG" w:date="2020-08-19T16:08:00Z">
                    <w:rPr>
                      <w:rFonts w:ascii="Cambria Math" w:eastAsia="Arial" w:hAnsi="Cambria Math" w:cs="Arial"/>
                      <w:i/>
                      <w:color w:val="000000"/>
                      <w:sz w:val="21"/>
                      <w:szCs w:val="21"/>
                    </w:rPr>
                  </w:ins>
                </m:ctrlPr>
              </m:sSupPr>
              <m:e>
                <m:r>
                  <w:ins w:id="855" w:author="ZHOU XUDONG" w:date="2020-08-19T16:08:00Z">
                    <w:rPr>
                      <w:rFonts w:ascii="Cambria Math" w:eastAsia="Arial" w:hAnsi="Cambria Math" w:cs="Arial"/>
                      <w:color w:val="000000"/>
                      <w:sz w:val="21"/>
                      <w:szCs w:val="21"/>
                    </w:rPr>
                    <m:t>n</m:t>
                  </w:ins>
                </m:r>
              </m:e>
              <m:sup>
                <m:r>
                  <w:ins w:id="856" w:author="ZHOU XUDONG" w:date="2020-08-19T16:08:00Z">
                    <w:rPr>
                      <w:rFonts w:ascii="Cambria Math" w:eastAsia="Arial" w:hAnsi="Cambria Math" w:cs="Arial"/>
                      <w:color w:val="000000"/>
                      <w:sz w:val="21"/>
                      <w:szCs w:val="21"/>
                    </w:rPr>
                    <m:t>2</m:t>
                  </w:ins>
                </m:r>
              </m:sup>
            </m:sSup>
            <m:sSup>
              <m:sSupPr>
                <m:ctrlPr>
                  <w:ins w:id="857" w:author="ZHOU XUDONG" w:date="2020-08-19T16:09:00Z">
                    <w:rPr>
                      <w:rFonts w:ascii="Cambria Math" w:eastAsia="Arial" w:hAnsi="Cambria Math" w:cs="Arial"/>
                      <w:i/>
                      <w:color w:val="000000"/>
                      <w:sz w:val="21"/>
                      <w:szCs w:val="21"/>
                    </w:rPr>
                  </w:ins>
                </m:ctrlPr>
              </m:sSupPr>
              <m:e>
                <m:r>
                  <w:ins w:id="858" w:author="ZHOU XUDONG" w:date="2020-08-19T16:09:00Z">
                    <w:rPr>
                      <w:rFonts w:ascii="Cambria Math" w:eastAsia="Arial" w:hAnsi="Cambria Math" w:cs="Arial"/>
                      <w:color w:val="000000"/>
                      <w:sz w:val="21"/>
                      <w:szCs w:val="21"/>
                    </w:rPr>
                    <m:t>Q</m:t>
                  </w:ins>
                </m:r>
              </m:e>
              <m:sup>
                <m:r>
                  <w:ins w:id="859" w:author="ZHOU XUDONG" w:date="2020-08-19T16:09:00Z">
                    <w:rPr>
                      <w:rFonts w:ascii="Cambria Math" w:eastAsia="Arial" w:hAnsi="Cambria Math" w:cs="Arial"/>
                      <w:color w:val="000000"/>
                      <w:sz w:val="21"/>
                      <w:szCs w:val="21"/>
                    </w:rPr>
                    <m:t>2</m:t>
                  </w:ins>
                </m:r>
              </m:sup>
            </m:sSup>
          </m:num>
          <m:den>
            <m:sSup>
              <m:sSupPr>
                <m:ctrlPr>
                  <w:ins w:id="860" w:author="ZHOU XUDONG" w:date="2020-08-19T16:09:00Z">
                    <w:rPr>
                      <w:rFonts w:ascii="Cambria Math" w:eastAsia="Arial" w:hAnsi="Cambria Math" w:cs="Arial"/>
                      <w:i/>
                      <w:color w:val="000000"/>
                      <w:sz w:val="21"/>
                      <w:szCs w:val="21"/>
                    </w:rPr>
                  </w:ins>
                </m:ctrlPr>
              </m:sSupPr>
              <m:e>
                <m:r>
                  <w:ins w:id="861" w:author="ZHOU XUDONG" w:date="2020-08-19T16:09:00Z">
                    <w:rPr>
                      <w:rFonts w:ascii="Cambria Math" w:eastAsia="Arial" w:hAnsi="Cambria Math" w:cs="Arial"/>
                      <w:color w:val="000000"/>
                      <w:sz w:val="21"/>
                      <w:szCs w:val="21"/>
                    </w:rPr>
                    <m:t>R</m:t>
                  </w:ins>
                </m:r>
              </m:e>
              <m:sup>
                <m:f>
                  <m:fPr>
                    <m:type m:val="lin"/>
                    <m:ctrlPr>
                      <w:ins w:id="862" w:author="ZHOU XUDONG" w:date="2020-08-19T16:09:00Z">
                        <w:rPr>
                          <w:rFonts w:ascii="Cambria Math" w:eastAsia="Arial" w:hAnsi="Cambria Math" w:cs="Arial"/>
                          <w:i/>
                          <w:color w:val="000000"/>
                          <w:sz w:val="21"/>
                          <w:szCs w:val="21"/>
                        </w:rPr>
                      </w:ins>
                    </m:ctrlPr>
                  </m:fPr>
                  <m:num>
                    <m:r>
                      <w:ins w:id="863" w:author="ZHOU XUDONG" w:date="2020-08-19T16:09:00Z">
                        <w:rPr>
                          <w:rFonts w:ascii="Cambria Math" w:eastAsia="Arial" w:hAnsi="Cambria Math" w:cs="Arial"/>
                          <w:color w:val="000000"/>
                          <w:sz w:val="21"/>
                          <w:szCs w:val="21"/>
                        </w:rPr>
                        <m:t>4</m:t>
                      </w:ins>
                    </m:r>
                  </m:num>
                  <m:den>
                    <m:r>
                      <w:ins w:id="864" w:author="ZHOU XUDONG" w:date="2020-08-19T16:09:00Z">
                        <w:rPr>
                          <w:rFonts w:ascii="Cambria Math" w:eastAsia="Arial" w:hAnsi="Cambria Math" w:cs="Arial"/>
                          <w:color w:val="000000"/>
                          <w:sz w:val="21"/>
                          <w:szCs w:val="21"/>
                        </w:rPr>
                        <m:t>3</m:t>
                      </w:ins>
                    </m:r>
                  </m:den>
                </m:f>
              </m:sup>
            </m:sSup>
            <m:r>
              <w:ins w:id="865" w:author="ZHOU XUDONG" w:date="2020-08-19T16:09:00Z">
                <w:rPr>
                  <w:rFonts w:ascii="Cambria Math" w:eastAsia="Arial" w:hAnsi="Cambria Math" w:cs="Arial"/>
                  <w:color w:val="000000"/>
                  <w:sz w:val="21"/>
                  <w:szCs w:val="21"/>
                </w:rPr>
                <m:t>A</m:t>
              </w:ins>
            </m:r>
          </m:den>
        </m:f>
        <m:r>
          <w:ins w:id="866" w:author="ZHOU XUDONG" w:date="2020-08-19T16:12:00Z">
            <w:rPr>
              <w:rFonts w:ascii="Cambria Math" w:eastAsia="Arial" w:hAnsi="Cambria Math" w:cs="Arial"/>
              <w:color w:val="000000"/>
              <w:sz w:val="21"/>
              <w:szCs w:val="21"/>
            </w:rPr>
            <m:t>=0</m:t>
          </w:ins>
        </m:r>
      </m:oMath>
      <w:ins w:id="867" w:author="ZHOU XUDONG" w:date="2020-08-19T16:07:00Z">
        <w:r>
          <w:rPr>
            <w:rFonts w:ascii="Arial" w:eastAsia="Arial" w:hAnsi="Arial" w:cs="Arial"/>
            <w:color w:val="000000"/>
            <w:sz w:val="21"/>
            <w:szCs w:val="21"/>
          </w:rPr>
          <w:tab/>
          <w:t>(</w:t>
        </w:r>
      </w:ins>
      <w:ins w:id="868" w:author="ZHOU XUDONG" w:date="2020-08-19T16:09:00Z">
        <w:r>
          <w:rPr>
            <w:rFonts w:ascii="Arial" w:eastAsia="Arial" w:hAnsi="Arial" w:cs="Arial"/>
            <w:color w:val="000000"/>
            <w:sz w:val="21"/>
            <w:szCs w:val="21"/>
          </w:rPr>
          <w:t>3</w:t>
        </w:r>
      </w:ins>
      <w:ins w:id="869" w:author="ZHOU XUDONG" w:date="2020-08-19T16:07:00Z">
        <w:r>
          <w:rPr>
            <w:rFonts w:ascii="Arial" w:eastAsia="Arial" w:hAnsi="Arial" w:cs="Arial"/>
            <w:color w:val="000000"/>
            <w:sz w:val="21"/>
            <w:szCs w:val="21"/>
          </w:rPr>
          <w:t>.</w:t>
        </w:r>
      </w:ins>
      <w:ins w:id="870" w:author="ZHOU XUDONG" w:date="2020-08-19T16:09:00Z">
        <w:r>
          <w:rPr>
            <w:rFonts w:ascii="Arial" w:eastAsia="Arial" w:hAnsi="Arial" w:cs="Arial"/>
            <w:color w:val="000000"/>
            <w:sz w:val="21"/>
            <w:szCs w:val="21"/>
          </w:rPr>
          <w:t>3</w:t>
        </w:r>
      </w:ins>
      <w:ins w:id="871" w:author="ZHOU XUDONG" w:date="2020-08-19T16:07:00Z">
        <w:r>
          <w:rPr>
            <w:rFonts w:ascii="Arial" w:eastAsia="Arial" w:hAnsi="Arial" w:cs="Arial"/>
            <w:color w:val="000000"/>
            <w:sz w:val="21"/>
            <w:szCs w:val="21"/>
          </w:rPr>
          <w:t>)</w:t>
        </w:r>
      </w:ins>
      <w:ins w:id="872" w:author="ZHOU XUDONG" w:date="2020-08-19T16:10:00Z">
        <w:r w:rsidDel="00D643AE">
          <w:rPr>
            <w:rFonts w:ascii="Arial" w:eastAsia="Arial" w:hAnsi="Arial" w:cs="Arial"/>
            <w:color w:val="000000"/>
            <w:sz w:val="21"/>
            <w:szCs w:val="21"/>
          </w:rPr>
          <w:t xml:space="preserve"> </w:t>
        </w:r>
      </w:ins>
    </w:p>
    <w:p w14:paraId="03FBDAAE" w14:textId="7C40CBC1" w:rsidR="00954414" w:rsidRDefault="00E82155">
      <w:pPr>
        <w:pBdr>
          <w:top w:val="nil"/>
          <w:left w:val="nil"/>
          <w:bottom w:val="nil"/>
          <w:right w:val="nil"/>
          <w:between w:val="nil"/>
        </w:pBdr>
        <w:tabs>
          <w:tab w:val="center" w:pos="3969"/>
          <w:tab w:val="right" w:pos="7938"/>
        </w:tabs>
        <w:spacing w:after="180" w:line="420" w:lineRule="auto"/>
        <w:ind w:firstLine="284"/>
        <w:jc w:val="both"/>
        <w:rPr>
          <w:rFonts w:ascii="Arial" w:eastAsia="Arial" w:hAnsi="Arial" w:cs="Arial"/>
          <w:color w:val="000000"/>
          <w:sz w:val="21"/>
          <w:szCs w:val="21"/>
        </w:rPr>
        <w:pPrChange w:id="873" w:author="ZHOU XUDONG" w:date="2020-08-19T16:10:00Z">
          <w:pPr>
            <w:pBdr>
              <w:top w:val="nil"/>
              <w:left w:val="nil"/>
              <w:bottom w:val="nil"/>
              <w:right w:val="nil"/>
              <w:between w:val="nil"/>
            </w:pBdr>
            <w:spacing w:before="360" w:after="360"/>
            <w:ind w:firstLine="200"/>
          </w:pPr>
        </w:pPrChange>
      </w:pPr>
      <w:del w:id="874" w:author="ZHOU XUDONG" w:date="2020-08-19T16:10:00Z">
        <w:r w:rsidDel="00D643AE">
          <w:rPr>
            <w:rFonts w:ascii="Arial" w:eastAsia="Arial" w:hAnsi="Arial" w:cs="Arial"/>
            <w:noProof/>
            <w:color w:val="000000"/>
            <w:sz w:val="36"/>
            <w:szCs w:val="36"/>
            <w:vertAlign w:val="subscript"/>
          </w:rPr>
          <w:drawing>
            <wp:inline distT="0" distB="0" distL="114300" distR="114300" wp14:anchorId="29410121" wp14:editId="1D54E580">
              <wp:extent cx="2549525" cy="4921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549525" cy="492125"/>
                      </a:xfrm>
                      <a:prstGeom prst="rect">
                        <a:avLst/>
                      </a:prstGeom>
                      <a:ln/>
                    </pic:spPr>
                  </pic:pic>
                </a:graphicData>
              </a:graphic>
            </wp:inline>
          </w:drawing>
        </w:r>
        <w:r w:rsidDel="00D643AE">
          <w:rPr>
            <w:rFonts w:ascii="Arial" w:eastAsia="Arial" w:hAnsi="Arial" w:cs="Arial"/>
            <w:color w:val="000000"/>
            <w:sz w:val="21"/>
            <w:szCs w:val="21"/>
          </w:rPr>
          <w:delText xml:space="preserve"> </w:delText>
        </w:r>
        <w:r w:rsidDel="00D643AE">
          <w:rPr>
            <w:rFonts w:ascii="Arial" w:eastAsia="Arial" w:hAnsi="Arial" w:cs="Arial"/>
            <w:color w:val="000000"/>
            <w:sz w:val="21"/>
            <w:szCs w:val="21"/>
          </w:rPr>
          <w:tab/>
        </w:r>
        <w:r w:rsidDel="00D643AE">
          <w:rPr>
            <w:rFonts w:ascii="Arial" w:eastAsia="Arial" w:hAnsi="Arial" w:cs="Arial"/>
            <w:color w:val="000000"/>
            <w:sz w:val="21"/>
            <w:szCs w:val="21"/>
          </w:rPr>
          <w:tab/>
        </w:r>
        <w:r w:rsidDel="00D643AE">
          <w:rPr>
            <w:rFonts w:ascii="Arial" w:eastAsia="Arial" w:hAnsi="Arial" w:cs="Arial"/>
            <w:color w:val="000000"/>
            <w:sz w:val="21"/>
            <w:szCs w:val="21"/>
          </w:rPr>
          <w:tab/>
        </w:r>
        <w:r w:rsidDel="00D643AE">
          <w:rPr>
            <w:rFonts w:ascii="Arial" w:eastAsia="Arial" w:hAnsi="Arial" w:cs="Arial"/>
            <w:color w:val="000000"/>
            <w:sz w:val="21"/>
            <w:szCs w:val="21"/>
          </w:rPr>
          <w:tab/>
          <w:delText>(3.3)</w:delText>
        </w:r>
      </w:del>
    </w:p>
    <w:p w14:paraId="7000E833" w14:textId="3345873C" w:rsidR="00954414" w:rsidRDefault="00E82155">
      <w:pPr>
        <w:pBdr>
          <w:top w:val="nil"/>
          <w:left w:val="nil"/>
          <w:bottom w:val="nil"/>
          <w:right w:val="nil"/>
          <w:between w:val="nil"/>
        </w:pBdr>
        <w:spacing w:after="180" w:line="420" w:lineRule="auto"/>
        <w:ind w:firstLine="284"/>
        <w:jc w:val="both"/>
        <w:rPr>
          <w:ins w:id="875" w:author="ZHOU XUDONG" w:date="2020-08-19T16:12:00Z"/>
          <w:rFonts w:ascii="Arial" w:eastAsia="Arial" w:hAnsi="Arial" w:cs="Arial"/>
          <w:color w:val="000000"/>
          <w:sz w:val="21"/>
          <w:szCs w:val="21"/>
        </w:rPr>
      </w:pPr>
      <w:r>
        <w:rPr>
          <w:rFonts w:ascii="Arial" w:eastAsia="Arial" w:hAnsi="Arial" w:cs="Arial"/>
          <w:color w:val="000000"/>
          <w:sz w:val="21"/>
          <w:szCs w:val="21"/>
        </w:rPr>
        <w:t xml:space="preserve"> where </w:t>
      </w:r>
      <m:oMath>
        <m:r>
          <w:ins w:id="876" w:author="ZHOU XUDONG" w:date="2020-08-19T16:10:00Z">
            <w:rPr>
              <w:rFonts w:ascii="Cambria Math" w:eastAsia="Arial" w:hAnsi="Cambria Math" w:cs="Arial"/>
              <w:color w:val="000000"/>
              <w:sz w:val="21"/>
              <w:szCs w:val="21"/>
            </w:rPr>
            <m:t>Q</m:t>
          </w:ins>
        </m:r>
      </m:oMath>
      <w:del w:id="877" w:author="ZHOU XUDONG" w:date="2020-08-19T16:10:00Z">
        <w:r w:rsidDel="00D643AE">
          <w:rPr>
            <w:rFonts w:ascii="Arial" w:eastAsia="Arial" w:hAnsi="Arial" w:cs="Arial"/>
            <w:color w:val="000000"/>
            <w:sz w:val="21"/>
            <w:szCs w:val="21"/>
          </w:rPr>
          <w:delText>Q</w:delText>
        </w:r>
      </w:del>
      <w:r>
        <w:rPr>
          <w:rFonts w:ascii="Arial" w:eastAsia="Arial" w:hAnsi="Arial" w:cs="Arial"/>
          <w:color w:val="000000"/>
          <w:sz w:val="21"/>
          <w:szCs w:val="21"/>
        </w:rPr>
        <w:t xml:space="preserve"> is the river discharge (m</w:t>
      </w:r>
      <w:r>
        <w:rPr>
          <w:rFonts w:ascii="Arial" w:eastAsia="Arial" w:hAnsi="Arial" w:cs="Arial"/>
          <w:color w:val="000000"/>
          <w:sz w:val="21"/>
          <w:szCs w:val="21"/>
          <w:vertAlign w:val="superscript"/>
        </w:rPr>
        <w:t>3</w:t>
      </w:r>
      <w:r>
        <w:rPr>
          <w:rFonts w:ascii="Arial" w:eastAsia="Arial" w:hAnsi="Arial" w:cs="Arial"/>
          <w:color w:val="000000"/>
          <w:sz w:val="21"/>
          <w:szCs w:val="21"/>
        </w:rPr>
        <w:t>s</w:t>
      </w:r>
      <w:r>
        <w:rPr>
          <w:rFonts w:ascii="Arial" w:eastAsia="Arial" w:hAnsi="Arial" w:cs="Arial"/>
          <w:color w:val="000000"/>
          <w:sz w:val="21"/>
          <w:szCs w:val="21"/>
          <w:vertAlign w:val="superscript"/>
        </w:rPr>
        <w:t>-1</w:t>
      </w:r>
      <w:r>
        <w:rPr>
          <w:rFonts w:ascii="Arial" w:eastAsia="Arial" w:hAnsi="Arial" w:cs="Arial"/>
          <w:color w:val="000000"/>
          <w:sz w:val="21"/>
          <w:szCs w:val="21"/>
        </w:rPr>
        <w:t xml:space="preserve">), </w:t>
      </w:r>
      <m:oMath>
        <m:r>
          <w:ins w:id="878" w:author="ZHOU XUDONG" w:date="2020-08-19T16:10:00Z">
            <w:rPr>
              <w:rFonts w:ascii="Cambria Math" w:eastAsia="Arial" w:hAnsi="Cambria Math" w:cs="Arial"/>
              <w:color w:val="000000"/>
              <w:sz w:val="21"/>
              <w:szCs w:val="21"/>
            </w:rPr>
            <m:t>A</m:t>
          </w:ins>
        </m:r>
      </m:oMath>
      <w:del w:id="879" w:author="ZHOU XUDONG" w:date="2020-08-19T16:10:00Z">
        <w:r w:rsidDel="00D643AE">
          <w:rPr>
            <w:rFonts w:ascii="Arial" w:eastAsia="Arial" w:hAnsi="Arial" w:cs="Arial"/>
            <w:color w:val="000000"/>
            <w:sz w:val="21"/>
            <w:szCs w:val="21"/>
          </w:rPr>
          <w:delText>A</w:delText>
        </w:r>
      </w:del>
      <w:r>
        <w:rPr>
          <w:rFonts w:ascii="Arial" w:eastAsia="Arial" w:hAnsi="Arial" w:cs="Arial"/>
          <w:color w:val="000000"/>
          <w:sz w:val="21"/>
          <w:szCs w:val="21"/>
        </w:rPr>
        <w:t xml:space="preserve"> is the flow cross section area (m</w:t>
      </w:r>
      <w:r>
        <w:rPr>
          <w:rFonts w:ascii="Arial" w:eastAsia="Arial" w:hAnsi="Arial" w:cs="Arial"/>
          <w:color w:val="000000"/>
          <w:sz w:val="21"/>
          <w:szCs w:val="21"/>
          <w:vertAlign w:val="superscript"/>
        </w:rPr>
        <w:t>2</w:t>
      </w:r>
      <w:r>
        <w:rPr>
          <w:rFonts w:ascii="Arial" w:eastAsia="Arial" w:hAnsi="Arial" w:cs="Arial"/>
          <w:color w:val="000000"/>
          <w:sz w:val="21"/>
          <w:szCs w:val="21"/>
        </w:rPr>
        <w:t xml:space="preserve">), </w:t>
      </w:r>
      <m:oMath>
        <m:r>
          <w:ins w:id="880" w:author="ZHOU XUDONG" w:date="2020-08-19T16:10:00Z">
            <w:rPr>
              <w:rFonts w:ascii="Cambria Math" w:eastAsia="Arial" w:hAnsi="Cambria Math" w:cs="Arial"/>
              <w:color w:val="000000"/>
              <w:sz w:val="21"/>
              <w:szCs w:val="21"/>
            </w:rPr>
            <m:t>h</m:t>
          </w:ins>
        </m:r>
      </m:oMath>
      <w:del w:id="881" w:author="ZHOU XUDONG" w:date="2020-08-19T16:10:00Z">
        <w:r w:rsidDel="00D643AE">
          <w:rPr>
            <w:rFonts w:ascii="Arial" w:eastAsia="Arial" w:hAnsi="Arial" w:cs="Arial"/>
            <w:color w:val="000000"/>
            <w:sz w:val="21"/>
            <w:szCs w:val="21"/>
          </w:rPr>
          <w:delText>h</w:delText>
        </w:r>
      </w:del>
      <w:r>
        <w:rPr>
          <w:rFonts w:ascii="Arial" w:eastAsia="Arial" w:hAnsi="Arial" w:cs="Arial"/>
          <w:color w:val="000000"/>
          <w:sz w:val="21"/>
          <w:szCs w:val="21"/>
        </w:rPr>
        <w:t xml:space="preserve"> is the flow depth (m), </w:t>
      </w:r>
      <m:oMath>
        <m:r>
          <w:ins w:id="882" w:author="ZHOU XUDONG" w:date="2020-08-19T16:11:00Z">
            <w:rPr>
              <w:rFonts w:ascii="Cambria Math" w:eastAsia="Arial" w:hAnsi="Cambria Math" w:cs="Arial"/>
              <w:color w:val="000000"/>
              <w:sz w:val="21"/>
              <w:szCs w:val="21"/>
            </w:rPr>
            <m:t>z</m:t>
          </w:ins>
        </m:r>
      </m:oMath>
      <w:del w:id="883" w:author="ZHOU XUDONG" w:date="2020-08-19T16:11:00Z">
        <w:r w:rsidDel="00D643AE">
          <w:rPr>
            <w:rFonts w:ascii="Arial" w:eastAsia="Arial" w:hAnsi="Arial" w:cs="Arial"/>
            <w:color w:val="000000"/>
            <w:sz w:val="21"/>
            <w:szCs w:val="21"/>
          </w:rPr>
          <w:delText>z</w:delText>
        </w:r>
      </w:del>
      <w:r>
        <w:rPr>
          <w:rFonts w:ascii="Arial" w:eastAsia="Arial" w:hAnsi="Arial" w:cs="Arial"/>
          <w:color w:val="000000"/>
          <w:sz w:val="21"/>
          <w:szCs w:val="21"/>
        </w:rPr>
        <w:t xml:space="preserve"> is the bed elevation (m), </w:t>
      </w:r>
      <m:oMath>
        <m:r>
          <w:ins w:id="884" w:author="ZHOU XUDONG" w:date="2020-08-19T16:11:00Z">
            <w:rPr>
              <w:rFonts w:ascii="Cambria Math" w:eastAsia="Arial" w:hAnsi="Cambria Math" w:cs="Arial"/>
              <w:color w:val="000000"/>
              <w:sz w:val="21"/>
              <w:szCs w:val="21"/>
            </w:rPr>
            <m:t>R</m:t>
          </w:ins>
        </m:r>
      </m:oMath>
      <w:del w:id="885" w:author="ZHOU XUDONG" w:date="2020-08-19T16:11:00Z">
        <w:r w:rsidDel="00D643AE">
          <w:rPr>
            <w:rFonts w:ascii="Arial" w:eastAsia="Arial" w:hAnsi="Arial" w:cs="Arial"/>
            <w:color w:val="000000"/>
            <w:sz w:val="21"/>
            <w:szCs w:val="21"/>
          </w:rPr>
          <w:delText>R</w:delText>
        </w:r>
      </w:del>
      <w:r>
        <w:rPr>
          <w:rFonts w:ascii="Arial" w:eastAsia="Arial" w:hAnsi="Arial" w:cs="Arial"/>
          <w:color w:val="000000"/>
          <w:sz w:val="21"/>
          <w:szCs w:val="21"/>
        </w:rPr>
        <w:t xml:space="preserve"> is the hydraulic radius (m), </w:t>
      </w:r>
      <m:oMath>
        <m:r>
          <w:ins w:id="886" w:author="ZHOU XUDONG" w:date="2020-08-19T16:11:00Z">
            <w:rPr>
              <w:rFonts w:ascii="Cambria Math" w:eastAsia="Arial" w:hAnsi="Cambria Math" w:cs="Arial"/>
              <w:color w:val="000000"/>
              <w:sz w:val="21"/>
              <w:szCs w:val="21"/>
            </w:rPr>
            <m:t>g</m:t>
          </w:ins>
        </m:r>
      </m:oMath>
      <w:del w:id="887" w:author="ZHOU XUDONG" w:date="2020-08-19T16:11:00Z">
        <w:r w:rsidDel="00D643AE">
          <w:rPr>
            <w:rFonts w:ascii="Arial" w:eastAsia="Arial" w:hAnsi="Arial" w:cs="Arial"/>
            <w:color w:val="000000"/>
            <w:sz w:val="21"/>
            <w:szCs w:val="21"/>
          </w:rPr>
          <w:delText>g</w:delText>
        </w:r>
      </w:del>
      <w:r>
        <w:rPr>
          <w:rFonts w:ascii="Arial" w:eastAsia="Arial" w:hAnsi="Arial" w:cs="Arial"/>
          <w:color w:val="000000"/>
          <w:sz w:val="21"/>
          <w:szCs w:val="21"/>
        </w:rPr>
        <w:t xml:space="preserve"> is acceleration due to gravity (ms</w:t>
      </w:r>
      <w:r>
        <w:rPr>
          <w:rFonts w:ascii="Arial" w:eastAsia="Arial" w:hAnsi="Arial" w:cs="Arial"/>
          <w:color w:val="000000"/>
          <w:sz w:val="21"/>
          <w:szCs w:val="21"/>
          <w:vertAlign w:val="superscript"/>
        </w:rPr>
        <w:t>-2</w:t>
      </w:r>
      <w:r>
        <w:rPr>
          <w:rFonts w:ascii="Arial" w:eastAsia="Arial" w:hAnsi="Arial" w:cs="Arial"/>
          <w:color w:val="000000"/>
          <w:sz w:val="21"/>
          <w:szCs w:val="21"/>
        </w:rPr>
        <w:t xml:space="preserve">], </w:t>
      </w:r>
      <m:oMath>
        <m:r>
          <w:ins w:id="888" w:author="ZHOU XUDONG" w:date="2020-08-19T16:11:00Z">
            <w:rPr>
              <w:rFonts w:ascii="Cambria Math" w:eastAsia="Arial" w:hAnsi="Cambria Math" w:cs="Arial"/>
              <w:color w:val="000000"/>
              <w:sz w:val="21"/>
              <w:szCs w:val="21"/>
            </w:rPr>
            <m:t>n</m:t>
          </w:ins>
        </m:r>
      </m:oMath>
      <w:ins w:id="889" w:author="ZHOU XUDONG" w:date="2020-08-19T16:11:00Z">
        <w:r w:rsidR="00D643AE">
          <w:rPr>
            <w:rFonts w:ascii="Arial" w:eastAsia="Arial" w:hAnsi="Arial" w:cs="Arial"/>
            <w:color w:val="000000"/>
            <w:sz w:val="21"/>
            <w:szCs w:val="21"/>
          </w:rPr>
          <w:t xml:space="preserve"> </w:t>
        </w:r>
      </w:ins>
      <w:del w:id="890" w:author="ZHOU XUDONG" w:date="2020-08-19T16:11:00Z">
        <w:r w:rsidDel="00D643AE">
          <w:rPr>
            <w:rFonts w:ascii="Arial" w:eastAsia="Arial" w:hAnsi="Arial" w:cs="Arial"/>
            <w:color w:val="000000"/>
            <w:sz w:val="21"/>
            <w:szCs w:val="21"/>
          </w:rPr>
          <w:delText xml:space="preserve">n </w:delText>
        </w:r>
      </w:del>
      <w:r>
        <w:rPr>
          <w:rFonts w:ascii="Arial" w:eastAsia="Arial" w:hAnsi="Arial" w:cs="Arial"/>
          <w:color w:val="000000"/>
          <w:sz w:val="21"/>
          <w:szCs w:val="21"/>
        </w:rPr>
        <w:t>is the Manning’s friction coefficient (m</w:t>
      </w:r>
      <w:r>
        <w:rPr>
          <w:rFonts w:ascii="Arial" w:eastAsia="Arial" w:hAnsi="Arial" w:cs="Arial"/>
          <w:color w:val="000000"/>
          <w:sz w:val="21"/>
          <w:szCs w:val="21"/>
          <w:vertAlign w:val="superscript"/>
        </w:rPr>
        <w:t>-1/3</w:t>
      </w:r>
      <w:r>
        <w:rPr>
          <w:rFonts w:ascii="Arial" w:eastAsia="Arial" w:hAnsi="Arial" w:cs="Arial"/>
          <w:color w:val="000000"/>
          <w:sz w:val="21"/>
          <w:szCs w:val="21"/>
        </w:rPr>
        <w:t>s</w:t>
      </w:r>
      <w:r>
        <w:rPr>
          <w:rFonts w:ascii="Arial" w:eastAsia="Arial" w:hAnsi="Arial" w:cs="Arial"/>
          <w:color w:val="000000"/>
          <w:sz w:val="21"/>
          <w:szCs w:val="21"/>
          <w:vertAlign w:val="superscript"/>
        </w:rPr>
        <w:t>-1</w:t>
      </w:r>
      <w:r>
        <w:rPr>
          <w:rFonts w:ascii="Arial" w:eastAsia="Arial" w:hAnsi="Arial" w:cs="Arial"/>
          <w:color w:val="000000"/>
          <w:sz w:val="21"/>
          <w:szCs w:val="21"/>
        </w:rPr>
        <w:t xml:space="preserve">). </w:t>
      </w:r>
      <w:del w:id="891" w:author="ZHOU XUDONG" w:date="2020-08-20T08:11:00Z">
        <w:r w:rsidDel="00E06C72">
          <w:rPr>
            <w:rFonts w:ascii="Arial" w:eastAsia="Arial" w:hAnsi="Arial" w:cs="Arial"/>
            <w:color w:val="000000"/>
            <w:sz w:val="21"/>
            <w:szCs w:val="21"/>
          </w:rPr>
          <w:delText xml:space="preserve">The </w:delText>
        </w:r>
      </w:del>
      <m:oMath>
        <m:r>
          <w:ins w:id="892" w:author="ZHOU XUDONG" w:date="2020-08-19T16:12:00Z">
            <w:rPr>
              <w:rFonts w:ascii="Cambria Math" w:eastAsia="Arial" w:hAnsi="Cambria Math" w:cs="Arial"/>
              <w:color w:val="000000"/>
              <w:sz w:val="21"/>
              <w:szCs w:val="21"/>
            </w:rPr>
            <m:t>x</m:t>
          </w:ins>
        </m:r>
      </m:oMath>
      <w:del w:id="893" w:author="ZHOU XUDONG" w:date="2020-08-19T16:12:00Z">
        <w:r w:rsidDel="00850784">
          <w:rPr>
            <w:rFonts w:ascii="Arial" w:eastAsia="Arial" w:hAnsi="Arial" w:cs="Arial"/>
            <w:color w:val="000000"/>
            <w:sz w:val="21"/>
            <w:szCs w:val="21"/>
          </w:rPr>
          <w:delText>x</w:delText>
        </w:r>
      </w:del>
      <w:r>
        <w:rPr>
          <w:rFonts w:ascii="Arial" w:eastAsia="Arial" w:hAnsi="Arial" w:cs="Arial"/>
          <w:color w:val="000000"/>
          <w:sz w:val="21"/>
          <w:szCs w:val="21"/>
        </w:rPr>
        <w:t xml:space="preserve"> and </w:t>
      </w:r>
      <m:oMath>
        <m:r>
          <w:ins w:id="894" w:author="ZHOU XUDONG" w:date="2020-08-19T16:12:00Z">
            <w:rPr>
              <w:rFonts w:ascii="Cambria Math" w:eastAsia="Arial" w:hAnsi="Cambria Math" w:cs="Arial"/>
              <w:color w:val="000000"/>
              <w:sz w:val="21"/>
              <w:szCs w:val="21"/>
            </w:rPr>
            <m:t>t</m:t>
          </w:ins>
        </m:r>
      </m:oMath>
      <w:ins w:id="895" w:author="ZHOU XUDONG" w:date="2020-08-19T16:12:00Z">
        <w:r w:rsidR="00850784">
          <w:rPr>
            <w:rFonts w:ascii="Arial" w:eastAsia="Arial" w:hAnsi="Arial" w:cs="Arial"/>
            <w:color w:val="000000"/>
            <w:sz w:val="21"/>
            <w:szCs w:val="21"/>
          </w:rPr>
          <w:t xml:space="preserve"> </w:t>
        </w:r>
      </w:ins>
      <w:del w:id="896" w:author="ZHOU XUDONG" w:date="2020-08-19T16:12:00Z">
        <w:r w:rsidDel="00850784">
          <w:rPr>
            <w:rFonts w:ascii="Arial" w:eastAsia="Arial" w:hAnsi="Arial" w:cs="Arial"/>
            <w:color w:val="000000"/>
            <w:sz w:val="21"/>
            <w:szCs w:val="21"/>
          </w:rPr>
          <w:delText xml:space="preserve">t </w:delText>
        </w:r>
      </w:del>
      <w:r>
        <w:rPr>
          <w:rFonts w:ascii="Arial" w:eastAsia="Arial" w:hAnsi="Arial" w:cs="Arial"/>
          <w:color w:val="000000"/>
          <w:sz w:val="21"/>
          <w:szCs w:val="21"/>
        </w:rPr>
        <w:t xml:space="preserve">are the flow distance and time, respectively. The first, second, third, and fourth terms represent the local acceleration, advection, water slope, and friction slope, respectively. The explicit form of the he local inertial equation (3.4) is used in the CaMa-Flood model: </w:t>
      </w:r>
    </w:p>
    <w:p w14:paraId="0D83C292" w14:textId="68DAA892" w:rsidR="00850784" w:rsidRDefault="00850784" w:rsidP="00850784">
      <w:pPr>
        <w:pBdr>
          <w:top w:val="nil"/>
          <w:left w:val="nil"/>
          <w:bottom w:val="nil"/>
          <w:right w:val="nil"/>
          <w:between w:val="nil"/>
        </w:pBdr>
        <w:tabs>
          <w:tab w:val="center" w:pos="3969"/>
          <w:tab w:val="right" w:pos="7938"/>
        </w:tabs>
        <w:spacing w:after="180" w:line="420" w:lineRule="auto"/>
        <w:ind w:firstLine="284"/>
        <w:jc w:val="both"/>
        <w:rPr>
          <w:ins w:id="897" w:author="ZHOU XUDONG" w:date="2020-08-19T16:12:00Z"/>
          <w:rFonts w:ascii="Arial" w:eastAsia="Arial" w:hAnsi="Arial" w:cs="Arial"/>
          <w:color w:val="000000"/>
          <w:sz w:val="21"/>
          <w:szCs w:val="21"/>
        </w:rPr>
      </w:pPr>
      <w:ins w:id="898" w:author="ZHOU XUDONG" w:date="2020-08-19T16:12:00Z">
        <w:r>
          <w:rPr>
            <w:rFonts w:ascii="Arial" w:eastAsia="Arial" w:hAnsi="Arial" w:cs="Arial"/>
            <w:color w:val="000000"/>
            <w:sz w:val="21"/>
            <w:szCs w:val="21"/>
          </w:rPr>
          <w:tab/>
        </w:r>
      </w:ins>
      <m:oMath>
        <m:sSup>
          <m:sSupPr>
            <m:ctrlPr>
              <w:ins w:id="899" w:author="ZHOU XUDONG" w:date="2020-08-19T16:13:00Z">
                <w:rPr>
                  <w:rFonts w:ascii="Cambria Math" w:eastAsia="Arial" w:hAnsi="Cambria Math" w:cs="Arial"/>
                  <w:i/>
                  <w:color w:val="000000"/>
                  <w:sz w:val="21"/>
                  <w:szCs w:val="21"/>
                </w:rPr>
              </w:ins>
            </m:ctrlPr>
          </m:sSupPr>
          <m:e>
            <m:r>
              <w:ins w:id="900" w:author="ZHOU XUDONG" w:date="2020-08-19T16:13:00Z">
                <w:rPr>
                  <w:rFonts w:ascii="Cambria Math" w:eastAsia="Arial" w:hAnsi="Cambria Math" w:cs="Arial"/>
                  <w:color w:val="000000"/>
                  <w:sz w:val="21"/>
                  <w:szCs w:val="21"/>
                </w:rPr>
                <m:t>Q</m:t>
              </w:ins>
            </m:r>
          </m:e>
          <m:sup>
            <m:r>
              <w:ins w:id="901" w:author="ZHOU XUDONG" w:date="2020-08-19T16:13:00Z">
                <w:rPr>
                  <w:rFonts w:ascii="Cambria Math" w:eastAsia="Arial" w:hAnsi="Cambria Math" w:cs="Arial"/>
                  <w:color w:val="000000"/>
                  <w:sz w:val="21"/>
                  <w:szCs w:val="21"/>
                </w:rPr>
                <m:t>t+∆t</m:t>
              </w:ins>
            </m:r>
          </m:sup>
        </m:sSup>
        <m:r>
          <w:ins w:id="902" w:author="ZHOU XUDONG" w:date="2020-08-19T16:13:00Z">
            <w:rPr>
              <w:rFonts w:ascii="Cambria Math" w:eastAsia="Arial" w:hAnsi="Cambria Math" w:cs="Arial"/>
              <w:color w:val="000000"/>
              <w:sz w:val="21"/>
              <w:szCs w:val="21"/>
            </w:rPr>
            <m:t>=</m:t>
          </w:ins>
        </m:r>
        <m:f>
          <m:fPr>
            <m:ctrlPr>
              <w:ins w:id="903" w:author="ZHOU XUDONG" w:date="2020-08-19T16:13:00Z">
                <w:rPr>
                  <w:rFonts w:ascii="Cambria Math" w:eastAsia="Arial" w:hAnsi="Cambria Math" w:cs="Arial"/>
                  <w:i/>
                  <w:color w:val="000000"/>
                  <w:sz w:val="21"/>
                  <w:szCs w:val="21"/>
                </w:rPr>
              </w:ins>
            </m:ctrlPr>
          </m:fPr>
          <m:num>
            <m:sSup>
              <m:sSupPr>
                <m:ctrlPr>
                  <w:ins w:id="904" w:author="ZHOU XUDONG" w:date="2020-08-19T16:13:00Z">
                    <w:rPr>
                      <w:rFonts w:ascii="Cambria Math" w:eastAsia="Arial" w:hAnsi="Cambria Math" w:cs="Arial"/>
                      <w:i/>
                      <w:color w:val="000000"/>
                      <w:sz w:val="21"/>
                      <w:szCs w:val="21"/>
                    </w:rPr>
                  </w:ins>
                </m:ctrlPr>
              </m:sSupPr>
              <m:e>
                <m:r>
                  <w:ins w:id="905" w:author="ZHOU XUDONG" w:date="2020-08-19T16:13:00Z">
                    <w:rPr>
                      <w:rFonts w:ascii="Cambria Math" w:eastAsia="Arial" w:hAnsi="Cambria Math" w:cs="Arial"/>
                      <w:color w:val="000000"/>
                      <w:sz w:val="21"/>
                      <w:szCs w:val="21"/>
                    </w:rPr>
                    <m:t>Q</m:t>
                  </w:ins>
                </m:r>
              </m:e>
              <m:sup>
                <m:r>
                  <w:ins w:id="906" w:author="ZHOU XUDONG" w:date="2020-08-19T16:13:00Z">
                    <w:rPr>
                      <w:rFonts w:ascii="Cambria Math" w:eastAsia="Arial" w:hAnsi="Cambria Math" w:cs="Arial"/>
                      <w:color w:val="000000"/>
                      <w:sz w:val="21"/>
                      <w:szCs w:val="21"/>
                    </w:rPr>
                    <m:t>t</m:t>
                  </w:ins>
                </m:r>
              </m:sup>
            </m:sSup>
            <m:r>
              <w:ins w:id="907" w:author="ZHOU XUDONG" w:date="2020-08-19T16:13:00Z">
                <w:rPr>
                  <w:rFonts w:ascii="Cambria Math" w:eastAsia="Arial" w:hAnsi="Cambria Math" w:cs="Arial"/>
                  <w:color w:val="000000"/>
                  <w:sz w:val="21"/>
                  <w:szCs w:val="21"/>
                </w:rPr>
                <m:t>-∆t</m:t>
              </w:ins>
            </m:r>
            <m:r>
              <w:ins w:id="908" w:author="ZHOU XUDONG" w:date="2020-08-19T16:15:00Z">
                <w:rPr>
                  <w:rFonts w:ascii="Cambria Math" w:eastAsia="Arial" w:hAnsi="Cambria Math" w:cs="Arial"/>
                  <w:color w:val="000000"/>
                  <w:sz w:val="21"/>
                  <w:szCs w:val="21"/>
                </w:rPr>
                <m:t xml:space="preserve"> </m:t>
              </w:ins>
            </m:r>
            <m:r>
              <w:ins w:id="909" w:author="ZHOU XUDONG" w:date="2020-08-19T16:13:00Z">
                <w:rPr>
                  <w:rFonts w:ascii="Cambria Math" w:eastAsia="Arial" w:hAnsi="Cambria Math" w:cs="Arial"/>
                  <w:color w:val="000000"/>
                  <w:sz w:val="21"/>
                  <w:szCs w:val="21"/>
                </w:rPr>
                <m:t>gAS</m:t>
              </w:ins>
            </m:r>
          </m:num>
          <m:den>
            <m:d>
              <m:dPr>
                <m:ctrlPr>
                  <w:ins w:id="910" w:author="ZHOU XUDONG" w:date="2020-08-19T16:14:00Z">
                    <w:rPr>
                      <w:rFonts w:ascii="Cambria Math" w:eastAsia="Arial" w:hAnsi="Cambria Math" w:cs="Arial"/>
                      <w:i/>
                      <w:color w:val="000000"/>
                      <w:sz w:val="21"/>
                      <w:szCs w:val="21"/>
                    </w:rPr>
                  </w:ins>
                </m:ctrlPr>
              </m:dPr>
              <m:e>
                <m:r>
                  <w:ins w:id="911" w:author="ZHOU XUDONG" w:date="2020-08-19T16:14:00Z">
                    <w:rPr>
                      <w:rFonts w:ascii="Cambria Math" w:eastAsia="Arial" w:hAnsi="Cambria Math" w:cs="Arial"/>
                      <w:color w:val="000000"/>
                      <w:sz w:val="21"/>
                      <w:szCs w:val="21"/>
                    </w:rPr>
                    <m:t>1+</m:t>
                  </w:ins>
                </m:r>
                <m:f>
                  <m:fPr>
                    <m:ctrlPr>
                      <w:ins w:id="912" w:author="ZHOU XUDONG" w:date="2020-08-19T16:14:00Z">
                        <w:rPr>
                          <w:rFonts w:ascii="Cambria Math" w:eastAsia="Arial" w:hAnsi="Cambria Math" w:cs="Arial"/>
                          <w:i/>
                          <w:color w:val="000000"/>
                          <w:sz w:val="21"/>
                          <w:szCs w:val="21"/>
                        </w:rPr>
                      </w:ins>
                    </m:ctrlPr>
                  </m:fPr>
                  <m:num>
                    <m:r>
                      <w:ins w:id="913" w:author="ZHOU XUDONG" w:date="2020-08-19T16:14:00Z">
                        <w:rPr>
                          <w:rFonts w:ascii="Cambria Math" w:eastAsia="Arial" w:hAnsi="Cambria Math" w:cs="Arial"/>
                          <w:color w:val="000000"/>
                          <w:sz w:val="21"/>
                          <w:szCs w:val="21"/>
                        </w:rPr>
                        <m:t>∆t</m:t>
                      </w:ins>
                    </m:r>
                    <m:r>
                      <w:ins w:id="914" w:author="ZHOU XUDONG" w:date="2020-08-19T16:15:00Z">
                        <w:rPr>
                          <w:rFonts w:ascii="Cambria Math" w:eastAsia="Arial" w:hAnsi="Cambria Math" w:cs="Arial"/>
                          <w:color w:val="000000"/>
                          <w:sz w:val="21"/>
                          <w:szCs w:val="21"/>
                        </w:rPr>
                        <m:t xml:space="preserve"> </m:t>
                      </w:ins>
                    </m:r>
                    <m:r>
                      <w:ins w:id="915" w:author="ZHOU XUDONG" w:date="2020-08-19T16:14:00Z">
                        <w:rPr>
                          <w:rFonts w:ascii="Cambria Math" w:eastAsia="Arial" w:hAnsi="Cambria Math" w:cs="Arial"/>
                          <w:color w:val="000000"/>
                          <w:sz w:val="21"/>
                          <w:szCs w:val="21"/>
                        </w:rPr>
                        <m:t>g</m:t>
                      </w:ins>
                    </m:r>
                    <m:sSup>
                      <m:sSupPr>
                        <m:ctrlPr>
                          <w:ins w:id="916" w:author="ZHOU XUDONG" w:date="2020-08-19T16:14:00Z">
                            <w:rPr>
                              <w:rFonts w:ascii="Cambria Math" w:eastAsia="Arial" w:hAnsi="Cambria Math" w:cs="Arial"/>
                              <w:i/>
                              <w:color w:val="000000"/>
                              <w:sz w:val="21"/>
                              <w:szCs w:val="21"/>
                            </w:rPr>
                          </w:ins>
                        </m:ctrlPr>
                      </m:sSupPr>
                      <m:e>
                        <m:r>
                          <w:ins w:id="917" w:author="ZHOU XUDONG" w:date="2020-08-19T16:14:00Z">
                            <w:rPr>
                              <w:rFonts w:ascii="Cambria Math" w:eastAsia="Arial" w:hAnsi="Cambria Math" w:cs="Arial"/>
                              <w:color w:val="000000"/>
                              <w:sz w:val="21"/>
                              <w:szCs w:val="21"/>
                            </w:rPr>
                            <m:t>n</m:t>
                          </w:ins>
                        </m:r>
                      </m:e>
                      <m:sup>
                        <m:r>
                          <w:ins w:id="918" w:author="ZHOU XUDONG" w:date="2020-08-19T16:14:00Z">
                            <w:rPr>
                              <w:rFonts w:ascii="Cambria Math" w:eastAsia="Arial" w:hAnsi="Cambria Math" w:cs="Arial"/>
                              <w:color w:val="000000"/>
                              <w:sz w:val="21"/>
                              <w:szCs w:val="21"/>
                            </w:rPr>
                            <m:t>2</m:t>
                          </w:ins>
                        </m:r>
                      </m:sup>
                    </m:sSup>
                    <m:d>
                      <m:dPr>
                        <m:begChr m:val="|"/>
                        <m:endChr m:val="|"/>
                        <m:ctrlPr>
                          <w:ins w:id="919" w:author="ZHOU XUDONG" w:date="2020-08-19T16:14:00Z">
                            <w:rPr>
                              <w:rFonts w:ascii="Cambria Math" w:eastAsia="Arial" w:hAnsi="Cambria Math" w:cs="Arial"/>
                              <w:i/>
                              <w:color w:val="000000"/>
                              <w:sz w:val="21"/>
                              <w:szCs w:val="21"/>
                            </w:rPr>
                          </w:ins>
                        </m:ctrlPr>
                      </m:dPr>
                      <m:e>
                        <m:sSup>
                          <m:sSupPr>
                            <m:ctrlPr>
                              <w:ins w:id="920" w:author="ZHOU XUDONG" w:date="2020-08-19T16:14:00Z">
                                <w:rPr>
                                  <w:rFonts w:ascii="Cambria Math" w:eastAsia="Arial" w:hAnsi="Cambria Math" w:cs="Arial"/>
                                  <w:i/>
                                  <w:color w:val="000000"/>
                                  <w:sz w:val="21"/>
                                  <w:szCs w:val="21"/>
                                </w:rPr>
                              </w:ins>
                            </m:ctrlPr>
                          </m:sSupPr>
                          <m:e>
                            <m:r>
                              <w:ins w:id="921" w:author="ZHOU XUDONG" w:date="2020-08-19T16:14:00Z">
                                <w:rPr>
                                  <w:rFonts w:ascii="Cambria Math" w:eastAsia="Arial" w:hAnsi="Cambria Math" w:cs="Arial"/>
                                  <w:color w:val="000000"/>
                                  <w:sz w:val="21"/>
                                  <w:szCs w:val="21"/>
                                </w:rPr>
                                <m:t>Q</m:t>
                              </w:ins>
                            </m:r>
                          </m:e>
                          <m:sup>
                            <m:r>
                              <w:ins w:id="922" w:author="ZHOU XUDONG" w:date="2020-08-19T16:14:00Z">
                                <w:rPr>
                                  <w:rFonts w:ascii="Cambria Math" w:eastAsia="Arial" w:hAnsi="Cambria Math" w:cs="Arial"/>
                                  <w:color w:val="000000"/>
                                  <w:sz w:val="21"/>
                                  <w:szCs w:val="21"/>
                                </w:rPr>
                                <m:t>t</m:t>
                              </w:ins>
                            </m:r>
                          </m:sup>
                        </m:sSup>
                      </m:e>
                    </m:d>
                  </m:num>
                  <m:den>
                    <m:sSup>
                      <m:sSupPr>
                        <m:ctrlPr>
                          <w:ins w:id="923" w:author="ZHOU XUDONG" w:date="2020-08-19T16:14:00Z">
                            <w:rPr>
                              <w:rFonts w:ascii="Cambria Math" w:eastAsia="Arial" w:hAnsi="Cambria Math" w:cs="Arial"/>
                              <w:i/>
                              <w:color w:val="000000"/>
                              <w:sz w:val="21"/>
                              <w:szCs w:val="21"/>
                            </w:rPr>
                          </w:ins>
                        </m:ctrlPr>
                      </m:sSupPr>
                      <m:e>
                        <m:r>
                          <w:ins w:id="924" w:author="ZHOU XUDONG" w:date="2020-08-19T16:14:00Z">
                            <w:rPr>
                              <w:rFonts w:ascii="Cambria Math" w:eastAsia="Arial" w:hAnsi="Cambria Math" w:cs="Arial"/>
                              <w:color w:val="000000"/>
                              <w:sz w:val="21"/>
                              <w:szCs w:val="21"/>
                            </w:rPr>
                            <m:t>R</m:t>
                          </w:ins>
                        </m:r>
                      </m:e>
                      <m:sup>
                        <m:f>
                          <m:fPr>
                            <m:type m:val="lin"/>
                            <m:ctrlPr>
                              <w:ins w:id="925" w:author="ZHOU XUDONG" w:date="2020-08-19T16:14:00Z">
                                <w:rPr>
                                  <w:rFonts w:ascii="Cambria Math" w:eastAsia="Arial" w:hAnsi="Cambria Math" w:cs="Arial"/>
                                  <w:i/>
                                  <w:color w:val="000000"/>
                                  <w:sz w:val="21"/>
                                  <w:szCs w:val="21"/>
                                </w:rPr>
                              </w:ins>
                            </m:ctrlPr>
                          </m:fPr>
                          <m:num>
                            <m:r>
                              <w:ins w:id="926" w:author="ZHOU XUDONG" w:date="2020-08-19T16:14:00Z">
                                <w:rPr>
                                  <w:rFonts w:ascii="Cambria Math" w:eastAsia="Arial" w:hAnsi="Cambria Math" w:cs="Arial"/>
                                  <w:color w:val="000000"/>
                                  <w:sz w:val="21"/>
                                  <w:szCs w:val="21"/>
                                </w:rPr>
                                <m:t>4</m:t>
                              </w:ins>
                            </m:r>
                          </m:num>
                          <m:den>
                            <m:r>
                              <w:ins w:id="927" w:author="ZHOU XUDONG" w:date="2020-08-19T16:14:00Z">
                                <w:rPr>
                                  <w:rFonts w:ascii="Cambria Math" w:eastAsia="Arial" w:hAnsi="Cambria Math" w:cs="Arial"/>
                                  <w:color w:val="000000"/>
                                  <w:sz w:val="21"/>
                                  <w:szCs w:val="21"/>
                                </w:rPr>
                                <m:t>3</m:t>
                              </w:ins>
                            </m:r>
                          </m:den>
                        </m:f>
                      </m:sup>
                    </m:sSup>
                    <m:r>
                      <w:ins w:id="928" w:author="ZHOU XUDONG" w:date="2020-08-19T16:14:00Z">
                        <w:rPr>
                          <w:rFonts w:ascii="Cambria Math" w:eastAsia="Arial" w:hAnsi="Cambria Math" w:cs="Arial"/>
                          <w:color w:val="000000"/>
                          <w:sz w:val="21"/>
                          <w:szCs w:val="21"/>
                        </w:rPr>
                        <m:t>A</m:t>
                      </w:ins>
                    </m:r>
                  </m:den>
                </m:f>
              </m:e>
            </m:d>
          </m:den>
        </m:f>
      </m:oMath>
      <w:ins w:id="929" w:author="ZHOU XUDONG" w:date="2020-08-19T16:12:00Z">
        <w:r>
          <w:rPr>
            <w:rFonts w:ascii="Arial" w:eastAsia="Arial" w:hAnsi="Arial" w:cs="Arial"/>
            <w:color w:val="000000"/>
            <w:sz w:val="21"/>
            <w:szCs w:val="21"/>
          </w:rPr>
          <w:tab/>
          <w:t>(3.</w:t>
        </w:r>
      </w:ins>
      <w:ins w:id="930" w:author="ZHOU XUDONG" w:date="2020-08-19T16:15:00Z">
        <w:r>
          <w:rPr>
            <w:rFonts w:ascii="Arial" w:eastAsia="Arial" w:hAnsi="Arial" w:cs="Arial"/>
            <w:color w:val="000000"/>
            <w:sz w:val="21"/>
            <w:szCs w:val="21"/>
          </w:rPr>
          <w:t>4</w:t>
        </w:r>
      </w:ins>
      <w:ins w:id="931" w:author="ZHOU XUDONG" w:date="2020-08-19T16:12:00Z">
        <w:r>
          <w:rPr>
            <w:rFonts w:ascii="Arial" w:eastAsia="Arial" w:hAnsi="Arial" w:cs="Arial"/>
            <w:color w:val="000000"/>
            <w:sz w:val="21"/>
            <w:szCs w:val="21"/>
          </w:rPr>
          <w:t>)</w:t>
        </w:r>
        <w:r w:rsidDel="00D643AE">
          <w:rPr>
            <w:rFonts w:ascii="Arial" w:eastAsia="Arial" w:hAnsi="Arial" w:cs="Arial"/>
            <w:color w:val="000000"/>
            <w:sz w:val="21"/>
            <w:szCs w:val="21"/>
          </w:rPr>
          <w:t xml:space="preserve"> </w:t>
        </w:r>
      </w:ins>
    </w:p>
    <w:p w14:paraId="00D9D3CA" w14:textId="21C51D52" w:rsidR="00850784" w:rsidDel="00850784" w:rsidRDefault="00850784">
      <w:pPr>
        <w:pBdr>
          <w:top w:val="nil"/>
          <w:left w:val="nil"/>
          <w:bottom w:val="nil"/>
          <w:right w:val="nil"/>
          <w:between w:val="nil"/>
        </w:pBdr>
        <w:spacing w:after="180" w:line="420" w:lineRule="auto"/>
        <w:ind w:firstLine="284"/>
        <w:jc w:val="both"/>
        <w:rPr>
          <w:del w:id="932" w:author="ZHOU XUDONG" w:date="2020-08-19T16:15:00Z"/>
          <w:rFonts w:ascii="Arial" w:eastAsia="Arial" w:hAnsi="Arial" w:cs="Arial"/>
          <w:color w:val="000000"/>
          <w:sz w:val="21"/>
          <w:szCs w:val="21"/>
        </w:rPr>
      </w:pPr>
    </w:p>
    <w:p w14:paraId="6DD8E60F" w14:textId="43948CF8" w:rsidR="00954414" w:rsidDel="00850784" w:rsidRDefault="00E82155">
      <w:pPr>
        <w:pBdr>
          <w:top w:val="nil"/>
          <w:left w:val="nil"/>
          <w:bottom w:val="nil"/>
          <w:right w:val="nil"/>
          <w:between w:val="nil"/>
        </w:pBdr>
        <w:spacing w:before="360" w:after="360"/>
        <w:ind w:firstLine="200"/>
        <w:rPr>
          <w:del w:id="933" w:author="ZHOU XUDONG" w:date="2020-08-19T16:15:00Z"/>
          <w:rFonts w:ascii="Arial" w:eastAsia="Arial" w:hAnsi="Arial" w:cs="Arial"/>
          <w:color w:val="000000"/>
          <w:sz w:val="21"/>
          <w:szCs w:val="21"/>
        </w:rPr>
      </w:pPr>
      <w:del w:id="934" w:author="ZHOU XUDONG" w:date="2020-08-19T16:15:00Z">
        <w:r w:rsidDel="00850784">
          <w:rPr>
            <w:rFonts w:ascii="Arial" w:eastAsia="Arial" w:hAnsi="Arial" w:cs="Arial"/>
            <w:noProof/>
            <w:color w:val="000000"/>
            <w:sz w:val="36"/>
            <w:szCs w:val="36"/>
            <w:vertAlign w:val="subscript"/>
          </w:rPr>
          <w:drawing>
            <wp:inline distT="0" distB="0" distL="114300" distR="114300" wp14:anchorId="32618329" wp14:editId="61F17A28">
              <wp:extent cx="1477010" cy="79121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477010" cy="791210"/>
                      </a:xfrm>
                      <a:prstGeom prst="rect">
                        <a:avLst/>
                      </a:prstGeom>
                      <a:ln/>
                    </pic:spPr>
                  </pic:pic>
                </a:graphicData>
              </a:graphic>
            </wp:inline>
          </w:drawing>
        </w:r>
        <w:r w:rsidDel="00850784">
          <w:rPr>
            <w:rFonts w:ascii="Arial" w:eastAsia="Arial" w:hAnsi="Arial" w:cs="Arial"/>
            <w:color w:val="000000"/>
            <w:sz w:val="21"/>
            <w:szCs w:val="21"/>
          </w:rPr>
          <w:delText>.</w:delText>
        </w:r>
        <w:r w:rsidDel="00850784">
          <w:rPr>
            <w:rFonts w:ascii="Arial" w:eastAsia="Arial" w:hAnsi="Arial" w:cs="Arial"/>
            <w:color w:val="000000"/>
            <w:sz w:val="21"/>
            <w:szCs w:val="21"/>
          </w:rPr>
          <w:tab/>
        </w:r>
        <w:r w:rsidDel="00850784">
          <w:rPr>
            <w:rFonts w:ascii="Arial" w:eastAsia="Arial" w:hAnsi="Arial" w:cs="Arial"/>
            <w:color w:val="000000"/>
            <w:sz w:val="21"/>
            <w:szCs w:val="21"/>
          </w:rPr>
          <w:tab/>
        </w:r>
        <w:r w:rsidDel="00850784">
          <w:rPr>
            <w:rFonts w:ascii="Arial" w:eastAsia="Arial" w:hAnsi="Arial" w:cs="Arial"/>
            <w:color w:val="000000"/>
            <w:sz w:val="21"/>
            <w:szCs w:val="21"/>
          </w:rPr>
          <w:tab/>
        </w:r>
        <w:r w:rsidDel="00850784">
          <w:rPr>
            <w:rFonts w:ascii="Arial" w:eastAsia="Arial" w:hAnsi="Arial" w:cs="Arial"/>
            <w:color w:val="000000"/>
            <w:sz w:val="21"/>
            <w:szCs w:val="21"/>
          </w:rPr>
          <w:tab/>
        </w:r>
        <w:r w:rsidDel="00850784">
          <w:rPr>
            <w:rFonts w:ascii="Arial" w:eastAsia="Arial" w:hAnsi="Arial" w:cs="Arial"/>
            <w:color w:val="000000"/>
            <w:sz w:val="21"/>
            <w:szCs w:val="21"/>
          </w:rPr>
          <w:tab/>
        </w:r>
        <w:r w:rsidDel="00850784">
          <w:rPr>
            <w:rFonts w:ascii="Arial" w:eastAsia="Arial" w:hAnsi="Arial" w:cs="Arial"/>
            <w:color w:val="000000"/>
            <w:sz w:val="21"/>
            <w:szCs w:val="21"/>
          </w:rPr>
          <w:tab/>
          <w:delText>(3.4)</w:delText>
        </w:r>
      </w:del>
    </w:p>
    <w:p w14:paraId="34FEBF44" w14:textId="21A42261"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where </w:t>
      </w:r>
      <m:oMath>
        <m:r>
          <w:ins w:id="935" w:author="ZHOU XUDONG" w:date="2020-08-19T16:15:00Z">
            <w:rPr>
              <w:rFonts w:ascii="Cambria Math" w:eastAsia="Arial" w:hAnsi="Cambria Math" w:cs="Arial"/>
              <w:color w:val="000000"/>
              <w:sz w:val="21"/>
              <w:szCs w:val="21"/>
            </w:rPr>
            <m:t>S</m:t>
          </w:ins>
        </m:r>
      </m:oMath>
      <w:del w:id="936" w:author="ZHOU XUDONG" w:date="2020-08-19T16:15:00Z">
        <w:r w:rsidDel="00850784">
          <w:rPr>
            <w:rFonts w:ascii="Arial" w:eastAsia="Arial" w:hAnsi="Arial" w:cs="Arial"/>
            <w:color w:val="000000"/>
            <w:sz w:val="21"/>
            <w:szCs w:val="21"/>
          </w:rPr>
          <w:delText>S</w:delText>
        </w:r>
      </w:del>
      <w:r>
        <w:rPr>
          <w:rFonts w:ascii="Arial" w:eastAsia="Arial" w:hAnsi="Arial" w:cs="Arial"/>
          <w:color w:val="000000"/>
          <w:sz w:val="21"/>
          <w:szCs w:val="21"/>
        </w:rPr>
        <w:t xml:space="preserve"> is the water surface slope, </w:t>
      </w:r>
      <m:oMath>
        <m:sSup>
          <m:sSupPr>
            <m:ctrlPr>
              <w:ins w:id="937" w:author="ZHOU XUDONG" w:date="2020-08-19T16:15:00Z">
                <w:rPr>
                  <w:rFonts w:ascii="Cambria Math" w:eastAsia="Arial" w:hAnsi="Cambria Math" w:cs="Arial"/>
                  <w:i/>
                  <w:color w:val="000000"/>
                  <w:sz w:val="21"/>
                  <w:szCs w:val="21"/>
                </w:rPr>
              </w:ins>
            </m:ctrlPr>
          </m:sSupPr>
          <m:e>
            <m:r>
              <w:ins w:id="938" w:author="ZHOU XUDONG" w:date="2020-08-19T16:15:00Z">
                <w:rPr>
                  <w:rFonts w:ascii="Cambria Math" w:eastAsia="Arial" w:hAnsi="Cambria Math" w:cs="Arial"/>
                  <w:color w:val="000000"/>
                  <w:sz w:val="21"/>
                  <w:szCs w:val="21"/>
                </w:rPr>
                <m:t>Q</m:t>
              </w:ins>
            </m:r>
          </m:e>
          <m:sup>
            <m:r>
              <w:ins w:id="939" w:author="ZHOU XUDONG" w:date="2020-08-19T16:15:00Z">
                <w:rPr>
                  <w:rFonts w:ascii="Cambria Math" w:eastAsia="Arial" w:hAnsi="Cambria Math" w:cs="Arial"/>
                  <w:color w:val="000000"/>
                  <w:sz w:val="21"/>
                  <w:szCs w:val="21"/>
                </w:rPr>
                <m:t>t</m:t>
              </w:ins>
            </m:r>
          </m:sup>
        </m:sSup>
      </m:oMath>
      <w:del w:id="940" w:author="ZHOU XUDONG" w:date="2020-08-19T16:15:00Z">
        <w:r w:rsidDel="00850784">
          <w:rPr>
            <w:rFonts w:ascii="Arial" w:eastAsia="Arial" w:hAnsi="Arial" w:cs="Arial"/>
            <w:color w:val="000000"/>
            <w:sz w:val="21"/>
            <w:szCs w:val="21"/>
          </w:rPr>
          <w:delText>Q</w:delText>
        </w:r>
        <w:r w:rsidDel="00850784">
          <w:rPr>
            <w:rFonts w:ascii="Arial" w:eastAsia="Arial" w:hAnsi="Arial" w:cs="Arial"/>
            <w:color w:val="000000"/>
            <w:sz w:val="21"/>
            <w:szCs w:val="21"/>
            <w:vertAlign w:val="superscript"/>
          </w:rPr>
          <w:delText>t</w:delText>
        </w:r>
      </w:del>
      <w:r>
        <w:rPr>
          <w:rFonts w:ascii="Arial" w:eastAsia="Arial" w:hAnsi="Arial" w:cs="Arial"/>
          <w:color w:val="000000"/>
          <w:sz w:val="21"/>
          <w:szCs w:val="21"/>
        </w:rPr>
        <w:t xml:space="preserve"> is the discharge at the previous time step, and </w:t>
      </w:r>
      <m:oMath>
        <m:sSup>
          <m:sSupPr>
            <m:ctrlPr>
              <w:ins w:id="941" w:author="ZHOU XUDONG" w:date="2020-08-19T16:15:00Z">
                <w:rPr>
                  <w:rFonts w:ascii="Cambria Math" w:eastAsia="Arial" w:hAnsi="Cambria Math" w:cs="Arial"/>
                  <w:i/>
                  <w:color w:val="000000"/>
                  <w:sz w:val="21"/>
                  <w:szCs w:val="21"/>
                </w:rPr>
              </w:ins>
            </m:ctrlPr>
          </m:sSupPr>
          <m:e>
            <m:r>
              <w:ins w:id="942" w:author="ZHOU XUDONG" w:date="2020-08-19T16:15:00Z">
                <w:rPr>
                  <w:rFonts w:ascii="Cambria Math" w:eastAsia="Arial" w:hAnsi="Cambria Math" w:cs="Arial"/>
                  <w:color w:val="000000"/>
                  <w:sz w:val="21"/>
                  <w:szCs w:val="21"/>
                </w:rPr>
                <m:t>Q</m:t>
              </w:ins>
            </m:r>
          </m:e>
          <m:sup>
            <m:r>
              <w:ins w:id="943" w:author="ZHOU XUDONG" w:date="2020-08-19T16:15:00Z">
                <w:rPr>
                  <w:rFonts w:ascii="Cambria Math" w:eastAsia="Arial" w:hAnsi="Cambria Math" w:cs="Arial"/>
                  <w:color w:val="000000"/>
                  <w:sz w:val="21"/>
                  <w:szCs w:val="21"/>
                </w:rPr>
                <m:t>t+∆t</m:t>
              </w:ins>
            </m:r>
          </m:sup>
        </m:sSup>
      </m:oMath>
      <w:del w:id="944" w:author="ZHOU XUDONG" w:date="2020-08-19T16:15:00Z">
        <w:r w:rsidDel="00850784">
          <w:rPr>
            <w:rFonts w:ascii="Arial" w:eastAsia="Arial" w:hAnsi="Arial" w:cs="Arial"/>
            <w:color w:val="000000"/>
            <w:sz w:val="21"/>
            <w:szCs w:val="21"/>
          </w:rPr>
          <w:delText>Q</w:delText>
        </w:r>
        <w:r w:rsidDel="00850784">
          <w:rPr>
            <w:rFonts w:ascii="Arial" w:eastAsia="Arial" w:hAnsi="Arial" w:cs="Arial"/>
            <w:color w:val="000000"/>
            <w:sz w:val="21"/>
            <w:szCs w:val="21"/>
            <w:vertAlign w:val="superscript"/>
          </w:rPr>
          <w:delText>t+Δt</w:delText>
        </w:r>
        <w:r w:rsidDel="00850784">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is the river discharge between the time </w:t>
      </w:r>
      <m:oMath>
        <m:r>
          <w:ins w:id="945" w:author="ZHOU XUDONG" w:date="2020-08-19T16:16:00Z">
            <w:rPr>
              <w:rFonts w:ascii="Cambria Math" w:eastAsia="Arial" w:hAnsi="Cambria Math" w:cs="Arial"/>
              <w:color w:val="000000"/>
              <w:sz w:val="21"/>
              <w:szCs w:val="21"/>
            </w:rPr>
            <m:t>t</m:t>
          </w:ins>
        </m:r>
      </m:oMath>
      <w:del w:id="946" w:author="ZHOU XUDONG" w:date="2020-08-19T16:16:00Z">
        <w:r w:rsidDel="00850784">
          <w:rPr>
            <w:rFonts w:ascii="Arial" w:eastAsia="Arial" w:hAnsi="Arial" w:cs="Arial"/>
            <w:color w:val="000000"/>
            <w:sz w:val="21"/>
            <w:szCs w:val="21"/>
          </w:rPr>
          <w:delText>t</w:delText>
        </w:r>
      </w:del>
      <w:r>
        <w:rPr>
          <w:rFonts w:ascii="Arial" w:eastAsia="Arial" w:hAnsi="Arial" w:cs="Arial"/>
          <w:color w:val="000000"/>
          <w:sz w:val="21"/>
          <w:szCs w:val="21"/>
        </w:rPr>
        <w:t xml:space="preserve"> and </w:t>
      </w:r>
      <m:oMath>
        <m:r>
          <w:ins w:id="947" w:author="ZHOU XUDONG" w:date="2020-08-19T16:16:00Z">
            <w:rPr>
              <w:rFonts w:ascii="Cambria Math" w:eastAsia="Arial" w:hAnsi="Cambria Math" w:cs="Arial"/>
              <w:color w:val="000000"/>
              <w:sz w:val="21"/>
              <w:szCs w:val="21"/>
            </w:rPr>
            <m:t>t+∆t</m:t>
          </w:ins>
        </m:r>
      </m:oMath>
      <w:ins w:id="948" w:author="ZHOU XUDONG" w:date="2020-08-19T16:16:00Z">
        <w:r w:rsidR="00850784">
          <w:rPr>
            <w:rFonts w:ascii="Arial" w:eastAsia="Arial" w:hAnsi="Arial" w:cs="Arial"/>
            <w:color w:val="000000"/>
            <w:sz w:val="21"/>
            <w:szCs w:val="21"/>
          </w:rPr>
          <w:t>.</w:t>
        </w:r>
      </w:ins>
      <w:del w:id="949" w:author="ZHOU XUDONG" w:date="2020-08-19T16:16:00Z">
        <w:r w:rsidDel="00850784">
          <w:rPr>
            <w:rFonts w:ascii="Arial" w:eastAsia="Arial" w:hAnsi="Arial" w:cs="Arial"/>
            <w:color w:val="000000"/>
            <w:sz w:val="21"/>
            <w:szCs w:val="21"/>
          </w:rPr>
          <w:delText>t+Δt.</w:delText>
        </w:r>
      </w:del>
      <w:r>
        <w:rPr>
          <w:rFonts w:ascii="Arial" w:eastAsia="Arial" w:hAnsi="Arial" w:cs="Arial"/>
          <w:color w:val="000000"/>
          <w:sz w:val="21"/>
          <w:szCs w:val="21"/>
        </w:rPr>
        <w:t xml:space="preserve"> The hydraulic radius </w:t>
      </w:r>
      <m:oMath>
        <m:r>
          <w:ins w:id="950" w:author="ZHOU XUDONG" w:date="2020-08-19T16:16:00Z">
            <w:rPr>
              <w:rFonts w:ascii="Cambria Math" w:eastAsia="Arial" w:hAnsi="Cambria Math" w:cs="Arial"/>
              <w:color w:val="000000"/>
              <w:sz w:val="21"/>
              <w:szCs w:val="21"/>
            </w:rPr>
            <m:t>R</m:t>
          </w:ins>
        </m:r>
      </m:oMath>
      <w:del w:id="951" w:author="ZHOU XUDONG" w:date="2020-08-19T16:16:00Z">
        <w:r w:rsidDel="00850784">
          <w:rPr>
            <w:rFonts w:ascii="Arial" w:eastAsia="Arial" w:hAnsi="Arial" w:cs="Arial"/>
            <w:color w:val="000000"/>
            <w:sz w:val="21"/>
            <w:szCs w:val="21"/>
          </w:rPr>
          <w:delText>R</w:delText>
        </w:r>
      </w:del>
      <w:r>
        <w:rPr>
          <w:rFonts w:ascii="Arial" w:eastAsia="Arial" w:hAnsi="Arial" w:cs="Arial"/>
          <w:color w:val="000000"/>
          <w:sz w:val="21"/>
          <w:szCs w:val="21"/>
        </w:rPr>
        <w:t xml:space="preserve"> is approximated by flow depth </w:t>
      </w:r>
      <m:oMath>
        <m:sSub>
          <m:sSubPr>
            <m:ctrlPr>
              <w:ins w:id="952" w:author="ZHOU XUDONG" w:date="2020-08-19T16:16:00Z">
                <w:rPr>
                  <w:rFonts w:ascii="Cambria Math" w:eastAsia="Arial" w:hAnsi="Cambria Math" w:cs="Arial"/>
                  <w:i/>
                  <w:color w:val="000000"/>
                  <w:sz w:val="21"/>
                  <w:szCs w:val="21"/>
                </w:rPr>
              </w:ins>
            </m:ctrlPr>
          </m:sSubPr>
          <m:e>
            <m:r>
              <w:ins w:id="953" w:author="ZHOU XUDONG" w:date="2020-08-19T16:17:00Z">
                <w:rPr>
                  <w:rFonts w:ascii="Cambria Math" w:eastAsia="Arial" w:hAnsi="Cambria Math" w:cs="Arial"/>
                  <w:color w:val="000000"/>
                  <w:sz w:val="21"/>
                  <w:szCs w:val="21"/>
                </w:rPr>
                <m:t>h</m:t>
              </w:ins>
            </m:r>
          </m:e>
          <m:sub>
            <m:r>
              <w:ins w:id="954" w:author="ZHOU XUDONG" w:date="2020-08-19T16:16:00Z">
                <w:rPr>
                  <w:rFonts w:ascii="Cambria Math" w:eastAsia="Arial" w:hAnsi="Cambria Math" w:cs="Arial"/>
                  <w:color w:val="000000"/>
                  <w:sz w:val="21"/>
                  <w:szCs w:val="21"/>
                </w:rPr>
                <m:t>flw</m:t>
              </w:ins>
            </m:r>
          </m:sub>
        </m:sSub>
      </m:oMath>
      <w:del w:id="955" w:author="ZHOU XUDONG" w:date="2020-08-19T16:17:00Z">
        <w:r w:rsidDel="00850784">
          <w:rPr>
            <w:rFonts w:ascii="Arial" w:eastAsia="Arial" w:hAnsi="Arial" w:cs="Arial"/>
            <w:color w:val="000000"/>
            <w:sz w:val="21"/>
            <w:szCs w:val="21"/>
          </w:rPr>
          <w:delText>h</w:delText>
        </w:r>
        <w:r w:rsidDel="00850784">
          <w:rPr>
            <w:rFonts w:ascii="Arial" w:eastAsia="Arial" w:hAnsi="Arial" w:cs="Arial"/>
            <w:color w:val="000000"/>
            <w:sz w:val="21"/>
            <w:szCs w:val="21"/>
            <w:vertAlign w:val="subscript"/>
          </w:rPr>
          <w:delText>flw</w:delText>
        </w:r>
      </w:del>
      <w:r>
        <w:rPr>
          <w:rFonts w:ascii="Arial" w:eastAsia="Arial" w:hAnsi="Arial" w:cs="Arial"/>
          <w:color w:val="000000"/>
          <w:sz w:val="21"/>
          <w:szCs w:val="21"/>
        </w:rPr>
        <w:t xml:space="preserve">. The Manning’s coefficient is set to </w:t>
      </w:r>
      <m:oMath>
        <m:r>
          <w:ins w:id="956" w:author="ZHOU XUDONG" w:date="2020-08-19T16:17:00Z">
            <w:rPr>
              <w:rFonts w:ascii="Cambria Math" w:eastAsia="Arial" w:hAnsi="Cambria Math" w:cs="Arial"/>
              <w:color w:val="000000"/>
              <w:sz w:val="21"/>
              <w:szCs w:val="21"/>
            </w:rPr>
            <m:t>n</m:t>
          </w:ins>
        </m:r>
      </m:oMath>
      <w:del w:id="957" w:author="ZHOU XUDONG" w:date="2020-08-19T16:17:00Z">
        <w:r w:rsidDel="00850784">
          <w:rPr>
            <w:rFonts w:ascii="Arial" w:eastAsia="Arial" w:hAnsi="Arial" w:cs="Arial"/>
            <w:color w:val="000000"/>
            <w:sz w:val="21"/>
            <w:szCs w:val="21"/>
          </w:rPr>
          <w:delText>n</w:delText>
        </w:r>
      </w:del>
      <w:r>
        <w:rPr>
          <w:rFonts w:ascii="Arial" w:eastAsia="Arial" w:hAnsi="Arial" w:cs="Arial"/>
          <w:color w:val="000000"/>
          <w:sz w:val="21"/>
          <w:szCs w:val="21"/>
        </w:rPr>
        <w:t xml:space="preserve">=0.03 in default, and given by the topography map </w:t>
      </w:r>
      <w:r>
        <w:rPr>
          <w:rFonts w:ascii="Arial" w:eastAsia="Arial" w:hAnsi="Arial" w:cs="Arial"/>
          <w:color w:val="000000"/>
          <w:sz w:val="21"/>
          <w:szCs w:val="21"/>
          <w:shd w:val="clear" w:color="auto" w:fill="D9D9D9"/>
        </w:rPr>
        <w:t>rivman.bin</w:t>
      </w:r>
      <w:r>
        <w:rPr>
          <w:rFonts w:ascii="Arial" w:eastAsia="Arial" w:hAnsi="Arial" w:cs="Arial"/>
          <w:color w:val="000000"/>
          <w:sz w:val="21"/>
          <w:szCs w:val="21"/>
        </w:rPr>
        <w:t>.</w:t>
      </w:r>
    </w:p>
    <w:p w14:paraId="2BFC6A3F"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negative river discharge, which may occur in the calculation by the local inertial equation and the diffusive wave equation, represents the backward water flow from the downstream grid cell towards the current grid cell.</w:t>
      </w:r>
    </w:p>
    <w:p w14:paraId="0D84C4DD"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flow limiter is introduced in order to prevent the situation that the total outflow from a grid exceeds the total water storage of the grid. The amount of the water leaving each grid cell is calculated, and the modification rate is applied on the river discharge calculated by the local inertial equation when the total outflow is larger than the total storage of the grid.</w:t>
      </w:r>
    </w:p>
    <w:p w14:paraId="3980FAD2" w14:textId="2CD5D6EC"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lastRenderedPageBreak/>
        <w:t xml:space="preserve">Floodplain discharge (i.e. high water channel) is calculated in the default setting. Floodplain discharge is also calculated by the local inertial equation (Eq. 3.4). The flow area A is calculated by dividing floodplain storage by channel length. The flow depth h is given by the floodplain depth. The manning’s coefficient for floodplain flow is set to </w:t>
      </w:r>
      <m:oMath>
        <m:r>
          <w:ins w:id="958" w:author="ZHOU XUDONG" w:date="2020-08-19T16:27:00Z">
            <w:rPr>
              <w:rFonts w:ascii="Cambria Math" w:eastAsia="Arial" w:hAnsi="Cambria Math" w:cs="Arial"/>
              <w:color w:val="000000"/>
              <w:sz w:val="21"/>
              <w:szCs w:val="21"/>
            </w:rPr>
            <m:t>n</m:t>
          </w:ins>
        </m:r>
      </m:oMath>
      <w:del w:id="959" w:author="ZHOU XUDONG" w:date="2020-08-19T16:27:00Z">
        <w:r w:rsidDel="00B355EB">
          <w:rPr>
            <w:rFonts w:ascii="Arial" w:eastAsia="Arial" w:hAnsi="Arial" w:cs="Arial"/>
            <w:color w:val="000000"/>
            <w:sz w:val="21"/>
            <w:szCs w:val="21"/>
          </w:rPr>
          <w:delText>n</w:delText>
        </w:r>
      </w:del>
      <w:r>
        <w:rPr>
          <w:rFonts w:ascii="Arial" w:eastAsia="Arial" w:hAnsi="Arial" w:cs="Arial"/>
          <w:color w:val="000000"/>
          <w:sz w:val="21"/>
          <w:szCs w:val="21"/>
        </w:rPr>
        <w:t xml:space="preserve">=0.10 in the default setting. Floodplain discharge calculation is turned off by specifying </w:t>
      </w:r>
      <w:r>
        <w:rPr>
          <w:rFonts w:ascii="Times" w:eastAsia="Times" w:hAnsi="Times" w:cs="Times"/>
          <w:b/>
          <w:color w:val="000000"/>
          <w:sz w:val="21"/>
          <w:szCs w:val="21"/>
          <w:shd w:val="clear" w:color="auto" w:fill="D9D9D9"/>
        </w:rPr>
        <w:t>LFLDOUT=.FALSE.</w:t>
      </w:r>
      <w:r>
        <w:rPr>
          <w:rFonts w:ascii="Arial" w:eastAsia="Arial" w:hAnsi="Arial" w:cs="Arial"/>
          <w:color w:val="000000"/>
          <w:sz w:val="21"/>
          <w:szCs w:val="21"/>
        </w:rPr>
        <w:t xml:space="preserve"> in go</w:t>
      </w:r>
      <w:del w:id="960" w:author="ZHOU XUDONG" w:date="2020-08-19T16:17:00Z">
        <w:r w:rsidDel="009E339A">
          <w:rPr>
            <w:rFonts w:ascii="Arial" w:eastAsia="Arial" w:hAnsi="Arial" w:cs="Arial"/>
            <w:color w:val="000000"/>
            <w:sz w:val="21"/>
            <w:szCs w:val="21"/>
          </w:rPr>
          <w:delText>sh</w:delText>
        </w:r>
      </w:del>
      <w:r>
        <w:rPr>
          <w:rFonts w:ascii="Arial" w:eastAsia="Arial" w:hAnsi="Arial" w:cs="Arial"/>
          <w:color w:val="000000"/>
          <w:sz w:val="21"/>
          <w:szCs w:val="21"/>
        </w:rPr>
        <w:t xml:space="preserve"> script.</w:t>
      </w:r>
    </w:p>
    <w:p w14:paraId="24232E65" w14:textId="77777777" w:rsidR="00954414" w:rsidRDefault="00E82155">
      <w:pPr>
        <w:pStyle w:val="3"/>
        <w:pPrChange w:id="961" w:author="ZHOU XUDONG" w:date="2020-08-18T18:22:00Z">
          <w:pPr>
            <w:pBdr>
              <w:top w:val="nil"/>
              <w:left w:val="nil"/>
              <w:bottom w:val="nil"/>
              <w:right w:val="nil"/>
              <w:between w:val="nil"/>
            </w:pBdr>
            <w:spacing w:after="180" w:line="420" w:lineRule="auto"/>
            <w:jc w:val="both"/>
          </w:pPr>
        </w:pPrChange>
      </w:pPr>
      <w:r>
        <w:t>(4) Calculate bifurcation channel flow (</w:t>
      </w:r>
      <w:del w:id="962" w:author="ZHOU XUDONG" w:date="2020-08-18T17:25:00Z">
        <w:r w:rsidDel="008130DB">
          <w:delText xml:space="preserve">     </w:delText>
        </w:r>
      </w:del>
      <w:r>
        <w:rPr>
          <w:rFonts w:ascii="Cambria" w:eastAsia="Cambria" w:hAnsi="Cambria" w:cs="Cambria"/>
          <w:shd w:val="clear" w:color="auto" w:fill="D9D9D9"/>
        </w:rPr>
        <w:t>cmf_calc_pthout_mod.F90</w:t>
      </w:r>
      <w:r>
        <w:t>)</w:t>
      </w:r>
    </w:p>
    <w:p w14:paraId="74B7A5F1" w14:textId="4105DDA6"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Bifurcation channel discharge is calculated when bifurcation flow scheme is activated in the shell script (</w:t>
      </w:r>
      <w:r>
        <w:rPr>
          <w:rFonts w:ascii="Cambria" w:eastAsia="Cambria" w:hAnsi="Cambria" w:cs="Cambria"/>
          <w:b/>
          <w:color w:val="000000"/>
          <w:sz w:val="21"/>
          <w:szCs w:val="21"/>
          <w:shd w:val="clear" w:color="auto" w:fill="D9D9D9"/>
        </w:rPr>
        <w:t>LPTHOUT=.TRUE.</w:t>
      </w:r>
      <w:r>
        <w:rPr>
          <w:rFonts w:ascii="Arial" w:eastAsia="Arial" w:hAnsi="Arial" w:cs="Arial"/>
          <w:color w:val="000000"/>
          <w:sz w:val="21"/>
          <w:szCs w:val="21"/>
        </w:rPr>
        <w:t xml:space="preserve">). Bifurcation channel discharge is also calculated by the local inertial equation (Eq. 3.4). The flow area A and flow depth h is calculated for aggregated bifurcation channels with same bifurcation channel elevations. The manning’s coefficient for floodplain flow is set to </w:t>
      </w:r>
      <m:oMath>
        <m:r>
          <w:ins w:id="963" w:author="ZHOU XUDONG" w:date="2020-08-19T16:28:00Z">
            <w:rPr>
              <w:rFonts w:ascii="Cambria Math" w:eastAsia="Arial" w:hAnsi="Cambria Math" w:cs="Arial"/>
              <w:color w:val="000000"/>
              <w:sz w:val="21"/>
              <w:szCs w:val="21"/>
            </w:rPr>
            <m:t>n</m:t>
          </w:ins>
        </m:r>
      </m:oMath>
      <w:del w:id="964" w:author="ZHOU XUDONG" w:date="2020-08-19T16:28:00Z">
        <w:r w:rsidDel="00B355EB">
          <w:rPr>
            <w:rFonts w:ascii="Arial" w:eastAsia="Arial" w:hAnsi="Arial" w:cs="Arial"/>
            <w:color w:val="000000"/>
            <w:sz w:val="21"/>
            <w:szCs w:val="21"/>
          </w:rPr>
          <w:delText>n</w:delText>
        </w:r>
      </w:del>
      <w:r>
        <w:rPr>
          <w:rFonts w:ascii="Arial" w:eastAsia="Arial" w:hAnsi="Arial" w:cs="Arial"/>
          <w:color w:val="000000"/>
          <w:sz w:val="21"/>
          <w:szCs w:val="21"/>
        </w:rPr>
        <w:t xml:space="preserve">=0.03 for river bifurcation and </w:t>
      </w:r>
      <m:oMath>
        <m:r>
          <w:ins w:id="965" w:author="ZHOU XUDONG" w:date="2020-08-19T16:28:00Z">
            <w:rPr>
              <w:rFonts w:ascii="Cambria Math" w:eastAsia="Arial" w:hAnsi="Cambria Math" w:cs="Arial"/>
              <w:color w:val="000000"/>
              <w:sz w:val="21"/>
              <w:szCs w:val="21"/>
            </w:rPr>
            <m:t>n</m:t>
          </w:ins>
        </m:r>
      </m:oMath>
      <w:del w:id="966" w:author="ZHOU XUDONG" w:date="2020-08-19T16:28:00Z">
        <w:r w:rsidDel="00B355EB">
          <w:rPr>
            <w:rFonts w:ascii="Arial" w:eastAsia="Arial" w:hAnsi="Arial" w:cs="Arial"/>
            <w:color w:val="000000"/>
            <w:sz w:val="21"/>
            <w:szCs w:val="21"/>
          </w:rPr>
          <w:delText>n</w:delText>
        </w:r>
      </w:del>
      <w:r>
        <w:rPr>
          <w:rFonts w:ascii="Arial" w:eastAsia="Arial" w:hAnsi="Arial" w:cs="Arial"/>
          <w:color w:val="000000"/>
          <w:sz w:val="21"/>
          <w:szCs w:val="21"/>
        </w:rPr>
        <w:t>=0.10 for overland bifurcation.</w:t>
      </w:r>
    </w:p>
    <w:p w14:paraId="4465F2CE"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Discharge in each bifurcation channel is saved as </w:t>
      </w:r>
      <w:r>
        <w:rPr>
          <w:rFonts w:ascii="Times New Roman" w:eastAsia="Times New Roman" w:hAnsi="Times New Roman" w:cs="Times New Roman"/>
          <w:b/>
          <w:color w:val="000000"/>
          <w:sz w:val="21"/>
          <w:szCs w:val="21"/>
          <w:shd w:val="clear" w:color="auto" w:fill="D9D9D9"/>
        </w:rPr>
        <w:t>pthflwYYYY.pth</w:t>
      </w:r>
      <w:r>
        <w:rPr>
          <w:rFonts w:ascii="Arial" w:eastAsia="Arial" w:hAnsi="Arial" w:cs="Arial"/>
          <w:color w:val="000000"/>
          <w:sz w:val="21"/>
          <w:szCs w:val="21"/>
        </w:rPr>
        <w:t xml:space="preserve"> (dimension, npthout*npthlev), while net bifurcation flow at each grid is saved as </w:t>
      </w:r>
      <w:r>
        <w:rPr>
          <w:rFonts w:ascii="Times New Roman" w:eastAsia="Times New Roman" w:hAnsi="Times New Roman" w:cs="Times New Roman"/>
          <w:b/>
          <w:color w:val="000000"/>
          <w:sz w:val="21"/>
          <w:szCs w:val="21"/>
          <w:shd w:val="clear" w:color="auto" w:fill="D9D9D9"/>
        </w:rPr>
        <w:t>pthoutYYYY.bin</w:t>
      </w:r>
      <w:r>
        <w:rPr>
          <w:rFonts w:ascii="Arial" w:eastAsia="Arial" w:hAnsi="Arial" w:cs="Arial"/>
          <w:color w:val="000000"/>
          <w:sz w:val="21"/>
          <w:szCs w:val="21"/>
        </w:rPr>
        <w:t xml:space="preserve"> (dimension: nx*ny)</w:t>
      </w:r>
    </w:p>
    <w:p w14:paraId="1620A42D" w14:textId="7A68B3AA"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Bifurcation flow is optional. It can be used for global simulations after version 3.9</w:t>
      </w:r>
      <w:ins w:id="967" w:author="山崎　大" w:date="2020-12-23T13:47:00Z">
        <w:r w:rsidR="00D72B9B">
          <w:rPr>
            <w:rFonts w:ascii="Arial" w:eastAsia="Arial" w:hAnsi="Arial" w:cs="Arial"/>
            <w:color w:val="000000"/>
            <w:sz w:val="21"/>
            <w:szCs w:val="21"/>
          </w:rPr>
          <w:t xml:space="preserve"> and later</w:t>
        </w:r>
      </w:ins>
      <w:r>
        <w:rPr>
          <w:rFonts w:ascii="Arial" w:eastAsia="Arial" w:hAnsi="Arial" w:cs="Arial"/>
          <w:color w:val="000000"/>
          <w:sz w:val="21"/>
          <w:szCs w:val="21"/>
        </w:rPr>
        <w:t>, and it is activated in the test scripts.</w:t>
      </w:r>
    </w:p>
    <w:p w14:paraId="7D4715EE" w14:textId="77777777" w:rsidR="00954414" w:rsidRDefault="00E82155">
      <w:pPr>
        <w:pStyle w:val="3"/>
        <w:pPrChange w:id="968" w:author="ZHOU XUDONG" w:date="2020-08-18T18:22:00Z">
          <w:pPr>
            <w:pBdr>
              <w:top w:val="nil"/>
              <w:left w:val="nil"/>
              <w:bottom w:val="nil"/>
              <w:right w:val="nil"/>
              <w:between w:val="nil"/>
            </w:pBdr>
            <w:spacing w:after="180" w:line="420" w:lineRule="auto"/>
            <w:jc w:val="both"/>
          </w:pPr>
        </w:pPrChange>
      </w:pPr>
      <w:r>
        <w:t>(5) Calculate storage change (</w:t>
      </w:r>
      <w:del w:id="969" w:author="ZHOU XUDONG" w:date="2020-08-18T17:25:00Z">
        <w:r w:rsidDel="008130DB">
          <w:delText xml:space="preserve">     </w:delText>
        </w:r>
      </w:del>
      <w:r>
        <w:rPr>
          <w:rFonts w:ascii="Cambria" w:eastAsia="Cambria" w:hAnsi="Cambria" w:cs="Cambria"/>
          <w:shd w:val="clear" w:color="auto" w:fill="D9D9D9"/>
        </w:rPr>
        <w:t>cmf_calc_stonxt_mod.F90</w:t>
      </w:r>
      <w:r>
        <w:t>)</w:t>
      </w:r>
    </w:p>
    <w:p w14:paraId="2B214585" w14:textId="485EA4AE" w:rsidR="00954414" w:rsidRDefault="00E82155">
      <w:pPr>
        <w:pBdr>
          <w:top w:val="nil"/>
          <w:left w:val="nil"/>
          <w:bottom w:val="nil"/>
          <w:right w:val="nil"/>
          <w:between w:val="nil"/>
        </w:pBdr>
        <w:spacing w:after="180" w:line="420" w:lineRule="auto"/>
        <w:ind w:firstLine="284"/>
        <w:jc w:val="both"/>
        <w:rPr>
          <w:ins w:id="970" w:author="ZHOU XUDONG" w:date="2020-08-19T16:18:00Z"/>
          <w:rFonts w:ascii="Arial" w:eastAsia="Arial" w:hAnsi="Arial" w:cs="Arial"/>
          <w:color w:val="000000"/>
          <w:sz w:val="21"/>
          <w:szCs w:val="21"/>
        </w:rPr>
      </w:pPr>
      <w:r>
        <w:rPr>
          <w:rFonts w:ascii="Arial" w:eastAsia="Arial" w:hAnsi="Arial" w:cs="Arial"/>
          <w:color w:val="000000"/>
          <w:sz w:val="21"/>
          <w:szCs w:val="21"/>
        </w:rPr>
        <w:t xml:space="preserve">The storage change at each grid cell from the time </w:t>
      </w:r>
      <m:oMath>
        <m:r>
          <w:ins w:id="971" w:author="ZHOU XUDONG" w:date="2020-08-19T16:27:00Z">
            <w:rPr>
              <w:rFonts w:ascii="Cambria Math" w:eastAsia="Arial" w:hAnsi="Cambria Math" w:cs="Arial"/>
              <w:color w:val="000000"/>
              <w:sz w:val="21"/>
              <w:szCs w:val="21"/>
            </w:rPr>
            <m:t>t</m:t>
          </w:ins>
        </m:r>
      </m:oMath>
      <w:del w:id="972" w:author="ZHOU XUDONG" w:date="2020-08-19T16:27:00Z">
        <w:r w:rsidDel="00046CA5">
          <w:rPr>
            <w:rFonts w:ascii="Arial" w:eastAsia="Arial" w:hAnsi="Arial" w:cs="Arial"/>
            <w:color w:val="000000"/>
            <w:sz w:val="21"/>
            <w:szCs w:val="21"/>
          </w:rPr>
          <w:delText>t</w:delText>
        </w:r>
      </w:del>
      <w:r>
        <w:rPr>
          <w:rFonts w:ascii="Arial" w:eastAsia="Arial" w:hAnsi="Arial" w:cs="Arial"/>
          <w:color w:val="000000"/>
          <w:sz w:val="21"/>
          <w:szCs w:val="21"/>
        </w:rPr>
        <w:t xml:space="preserve"> to </w:t>
      </w:r>
      <m:oMath>
        <m:r>
          <w:ins w:id="973" w:author="ZHOU XUDONG" w:date="2020-08-19T16:27:00Z">
            <w:rPr>
              <w:rFonts w:ascii="Cambria Math" w:eastAsia="Arial" w:hAnsi="Cambria Math" w:cs="Arial"/>
              <w:color w:val="000000"/>
              <w:sz w:val="21"/>
              <w:szCs w:val="21"/>
            </w:rPr>
            <m:t>t+∆t</m:t>
          </w:ins>
        </m:r>
      </m:oMath>
      <w:ins w:id="974" w:author="ZHOU XUDONG" w:date="2020-08-19T16:27:00Z">
        <w:r w:rsidR="00046CA5">
          <w:rPr>
            <w:rFonts w:ascii="Arial" w:eastAsia="Arial" w:hAnsi="Arial" w:cs="Arial"/>
            <w:color w:val="000000"/>
            <w:sz w:val="21"/>
            <w:szCs w:val="21"/>
          </w:rPr>
          <w:t xml:space="preserve"> </w:t>
        </w:r>
      </w:ins>
      <w:del w:id="975" w:author="ZHOU XUDONG" w:date="2020-08-19T16:27:00Z">
        <w:r w:rsidDel="00046CA5">
          <w:rPr>
            <w:rFonts w:ascii="Arial" w:eastAsia="Arial" w:hAnsi="Arial" w:cs="Arial"/>
            <w:color w:val="000000"/>
            <w:sz w:val="21"/>
            <w:szCs w:val="21"/>
          </w:rPr>
          <w:delText xml:space="preserve">t+Δt </w:delText>
        </w:r>
      </w:del>
      <w:r>
        <w:rPr>
          <w:rFonts w:ascii="Arial" w:eastAsia="Arial" w:hAnsi="Arial" w:cs="Arial"/>
          <w:color w:val="000000"/>
          <w:sz w:val="21"/>
          <w:szCs w:val="21"/>
        </w:rPr>
        <w:t>is calculated by the mass conservation equation (3.5):</w:t>
      </w:r>
    </w:p>
    <w:p w14:paraId="02A9627F" w14:textId="4C0C7C80" w:rsidR="00F00752" w:rsidRDefault="00F00752" w:rsidP="00F00752">
      <w:pPr>
        <w:pBdr>
          <w:top w:val="nil"/>
          <w:left w:val="nil"/>
          <w:bottom w:val="nil"/>
          <w:right w:val="nil"/>
          <w:between w:val="nil"/>
        </w:pBdr>
        <w:tabs>
          <w:tab w:val="center" w:pos="3969"/>
          <w:tab w:val="right" w:pos="7938"/>
        </w:tabs>
        <w:spacing w:after="180" w:line="420" w:lineRule="auto"/>
        <w:ind w:firstLine="284"/>
        <w:jc w:val="both"/>
        <w:rPr>
          <w:ins w:id="976" w:author="ZHOU XUDONG" w:date="2020-08-19T16:18:00Z"/>
          <w:rFonts w:ascii="Arial" w:eastAsia="Arial" w:hAnsi="Arial" w:cs="Arial"/>
          <w:color w:val="000000"/>
          <w:sz w:val="21"/>
          <w:szCs w:val="21"/>
        </w:rPr>
      </w:pPr>
      <w:ins w:id="977" w:author="ZHOU XUDONG" w:date="2020-08-19T16:18:00Z">
        <w:r>
          <w:rPr>
            <w:rFonts w:ascii="Arial" w:eastAsia="Arial" w:hAnsi="Arial" w:cs="Arial"/>
            <w:color w:val="000000"/>
            <w:sz w:val="21"/>
            <w:szCs w:val="21"/>
          </w:rPr>
          <w:tab/>
        </w:r>
      </w:ins>
      <m:oMath>
        <m:sSubSup>
          <m:sSubSupPr>
            <m:ctrlPr>
              <w:ins w:id="978" w:author="ZHOU XUDONG" w:date="2020-08-19T16:18:00Z">
                <w:rPr>
                  <w:rFonts w:ascii="Cambria Math" w:eastAsia="Arial" w:hAnsi="Cambria Math" w:cs="Arial"/>
                  <w:i/>
                  <w:color w:val="000000"/>
                  <w:sz w:val="21"/>
                  <w:szCs w:val="21"/>
                </w:rPr>
              </w:ins>
            </m:ctrlPr>
          </m:sSubSupPr>
          <m:e>
            <m:r>
              <w:ins w:id="979" w:author="ZHOU XUDONG" w:date="2020-08-19T16:18:00Z">
                <w:rPr>
                  <w:rFonts w:ascii="Cambria Math" w:eastAsia="Arial" w:hAnsi="Cambria Math" w:cs="Arial"/>
                  <w:color w:val="000000"/>
                  <w:sz w:val="21"/>
                  <w:szCs w:val="21"/>
                </w:rPr>
                <m:t>S</m:t>
              </w:ins>
            </m:r>
          </m:e>
          <m:sub>
            <m:r>
              <w:ins w:id="980" w:author="ZHOU XUDONG" w:date="2020-08-19T16:18:00Z">
                <w:rPr>
                  <w:rFonts w:ascii="Cambria Math" w:eastAsia="Arial" w:hAnsi="Cambria Math" w:cs="Arial"/>
                  <w:color w:val="000000"/>
                  <w:sz w:val="21"/>
                  <w:szCs w:val="21"/>
                </w:rPr>
                <m:t>i</m:t>
              </w:ins>
            </m:r>
          </m:sub>
          <m:sup>
            <m:r>
              <w:ins w:id="981" w:author="ZHOU XUDONG" w:date="2020-08-19T16:18:00Z">
                <w:rPr>
                  <w:rFonts w:ascii="Cambria Math" w:eastAsia="Arial" w:hAnsi="Cambria Math" w:cs="Arial"/>
                  <w:color w:val="000000"/>
                  <w:sz w:val="21"/>
                  <w:szCs w:val="21"/>
                </w:rPr>
                <m:t>t+∆t</m:t>
              </w:ins>
            </m:r>
          </m:sup>
        </m:sSubSup>
        <m:r>
          <w:ins w:id="982" w:author="ZHOU XUDONG" w:date="2020-08-19T16:18:00Z">
            <w:rPr>
              <w:rFonts w:ascii="Cambria Math" w:eastAsia="Arial" w:hAnsi="Cambria Math" w:cs="Arial"/>
              <w:color w:val="000000"/>
              <w:sz w:val="21"/>
              <w:szCs w:val="21"/>
            </w:rPr>
            <m:t>=</m:t>
          </w:ins>
        </m:r>
        <m:sSubSup>
          <m:sSubSupPr>
            <m:ctrlPr>
              <w:ins w:id="983" w:author="ZHOU XUDONG" w:date="2020-08-19T16:19:00Z">
                <w:rPr>
                  <w:rFonts w:ascii="Cambria Math" w:eastAsia="Arial" w:hAnsi="Cambria Math" w:cs="Arial"/>
                  <w:i/>
                  <w:color w:val="000000"/>
                  <w:sz w:val="21"/>
                  <w:szCs w:val="21"/>
                </w:rPr>
              </w:ins>
            </m:ctrlPr>
          </m:sSubSupPr>
          <m:e>
            <m:r>
              <w:ins w:id="984" w:author="ZHOU XUDONG" w:date="2020-08-19T16:19:00Z">
                <w:rPr>
                  <w:rFonts w:ascii="Cambria Math" w:eastAsia="Arial" w:hAnsi="Cambria Math" w:cs="Arial"/>
                  <w:color w:val="000000"/>
                  <w:sz w:val="21"/>
                  <w:szCs w:val="21"/>
                </w:rPr>
                <m:t>S</m:t>
              </w:ins>
            </m:r>
          </m:e>
          <m:sub>
            <m:r>
              <w:ins w:id="985" w:author="ZHOU XUDONG" w:date="2020-08-19T16:19:00Z">
                <w:rPr>
                  <w:rFonts w:ascii="Cambria Math" w:eastAsia="Arial" w:hAnsi="Cambria Math" w:cs="Arial"/>
                  <w:color w:val="000000"/>
                  <w:sz w:val="21"/>
                  <w:szCs w:val="21"/>
                </w:rPr>
                <m:t>i</m:t>
              </w:ins>
            </m:r>
          </m:sub>
          <m:sup>
            <m:r>
              <w:ins w:id="986" w:author="ZHOU XUDONG" w:date="2020-08-19T16:19:00Z">
                <w:rPr>
                  <w:rFonts w:ascii="Cambria Math" w:eastAsia="Arial" w:hAnsi="Cambria Math" w:cs="Arial"/>
                  <w:color w:val="000000"/>
                  <w:sz w:val="21"/>
                  <w:szCs w:val="21"/>
                </w:rPr>
                <m:t>t</m:t>
              </w:ins>
            </m:r>
          </m:sup>
        </m:sSubSup>
        <m:r>
          <w:ins w:id="987" w:author="ZHOU XUDONG" w:date="2020-08-19T16:19:00Z">
            <w:rPr>
              <w:rFonts w:ascii="Cambria Math" w:eastAsia="Arial" w:hAnsi="Cambria Math" w:cs="Arial"/>
              <w:color w:val="000000"/>
              <w:sz w:val="21"/>
              <w:szCs w:val="21"/>
            </w:rPr>
            <m:t>+</m:t>
          </w:ins>
        </m:r>
        <m:nary>
          <m:naryPr>
            <m:chr m:val="∑"/>
            <m:limLoc m:val="subSup"/>
            <m:ctrlPr>
              <w:ins w:id="988" w:author="ZHOU XUDONG" w:date="2020-08-19T16:20:00Z">
                <w:rPr>
                  <w:rFonts w:ascii="Cambria Math" w:eastAsia="Arial" w:hAnsi="Cambria Math" w:cs="Arial"/>
                  <w:i/>
                  <w:color w:val="000000"/>
                  <w:sz w:val="21"/>
                  <w:szCs w:val="21"/>
                </w:rPr>
              </w:ins>
            </m:ctrlPr>
          </m:naryPr>
          <m:sub>
            <m:r>
              <w:ins w:id="989" w:author="ZHOU XUDONG" w:date="2020-08-19T16:20:00Z">
                <w:rPr>
                  <w:rFonts w:ascii="Cambria Math" w:eastAsia="Arial" w:hAnsi="Cambria Math" w:cs="Arial"/>
                  <w:color w:val="000000"/>
                  <w:sz w:val="21"/>
                  <w:szCs w:val="21"/>
                </w:rPr>
                <m:t>k</m:t>
              </w:ins>
            </m:r>
          </m:sub>
          <m:sup>
            <m:r>
              <w:ins w:id="990" w:author="ZHOU XUDONG" w:date="2020-08-19T16:20:00Z">
                <w:rPr>
                  <w:rFonts w:ascii="Cambria Math" w:eastAsia="Arial" w:hAnsi="Cambria Math" w:cs="Arial"/>
                  <w:color w:val="000000"/>
                  <w:sz w:val="21"/>
                  <w:szCs w:val="21"/>
                </w:rPr>
                <m:t>Upstream</m:t>
              </w:ins>
            </m:r>
          </m:sup>
          <m:e>
            <m:sSubSup>
              <m:sSubSupPr>
                <m:ctrlPr>
                  <w:ins w:id="991" w:author="ZHOU XUDONG" w:date="2020-08-19T16:20:00Z">
                    <w:rPr>
                      <w:rFonts w:ascii="Cambria Math" w:eastAsia="Arial" w:hAnsi="Cambria Math" w:cs="Arial"/>
                      <w:i/>
                      <w:color w:val="000000"/>
                      <w:sz w:val="21"/>
                      <w:szCs w:val="21"/>
                    </w:rPr>
                  </w:ins>
                </m:ctrlPr>
              </m:sSubSupPr>
              <m:e>
                <m:r>
                  <w:ins w:id="992" w:author="ZHOU XUDONG" w:date="2020-08-19T16:20:00Z">
                    <w:rPr>
                      <w:rFonts w:ascii="Cambria Math" w:eastAsia="Arial" w:hAnsi="Cambria Math" w:cs="Arial"/>
                      <w:color w:val="000000"/>
                      <w:sz w:val="21"/>
                      <w:szCs w:val="21"/>
                    </w:rPr>
                    <m:t>Q</m:t>
                  </w:ins>
                </m:r>
              </m:e>
              <m:sub>
                <m:r>
                  <w:ins w:id="993" w:author="ZHOU XUDONG" w:date="2020-08-19T16:20:00Z">
                    <w:rPr>
                      <w:rFonts w:ascii="Cambria Math" w:eastAsia="Arial" w:hAnsi="Cambria Math" w:cs="Arial"/>
                      <w:color w:val="000000"/>
                      <w:sz w:val="21"/>
                      <w:szCs w:val="21"/>
                    </w:rPr>
                    <m:t>k</m:t>
                  </w:ins>
                </m:r>
              </m:sub>
              <m:sup>
                <m:r>
                  <w:ins w:id="994" w:author="ZHOU XUDONG" w:date="2020-08-19T16:21:00Z">
                    <w:rPr>
                      <w:rFonts w:ascii="Cambria Math" w:eastAsia="Arial" w:hAnsi="Cambria Math" w:cs="Arial"/>
                      <w:color w:val="000000"/>
                      <w:sz w:val="21"/>
                      <w:szCs w:val="21"/>
                    </w:rPr>
                    <m:t>t</m:t>
                  </w:ins>
                </m:r>
              </m:sup>
            </m:sSubSup>
            <m:r>
              <w:ins w:id="995" w:author="ZHOU XUDONG" w:date="2020-08-19T16:21:00Z">
                <w:rPr>
                  <w:rFonts w:ascii="Cambria Math" w:eastAsia="Arial" w:hAnsi="Cambria Math" w:cs="Arial"/>
                  <w:color w:val="000000"/>
                  <w:sz w:val="21"/>
                  <w:szCs w:val="21"/>
                </w:rPr>
                <m:t>∆t</m:t>
              </w:ins>
            </m:r>
          </m:e>
        </m:nary>
        <m:r>
          <w:ins w:id="996" w:author="ZHOU XUDONG" w:date="2020-08-19T16:21:00Z">
            <w:rPr>
              <w:rFonts w:ascii="Cambria Math" w:eastAsia="Arial" w:hAnsi="Cambria Math" w:cs="Arial"/>
              <w:color w:val="000000"/>
              <w:sz w:val="21"/>
              <w:szCs w:val="21"/>
            </w:rPr>
            <m:t>-</m:t>
          </w:ins>
        </m:r>
        <m:sSubSup>
          <m:sSubSupPr>
            <m:ctrlPr>
              <w:ins w:id="997" w:author="ZHOU XUDONG" w:date="2020-08-19T16:21:00Z">
                <w:rPr>
                  <w:rFonts w:ascii="Cambria Math" w:eastAsia="Arial" w:hAnsi="Cambria Math" w:cs="Arial"/>
                  <w:i/>
                  <w:color w:val="000000"/>
                  <w:sz w:val="21"/>
                  <w:szCs w:val="21"/>
                </w:rPr>
              </w:ins>
            </m:ctrlPr>
          </m:sSubSupPr>
          <m:e>
            <m:r>
              <w:ins w:id="998" w:author="ZHOU XUDONG" w:date="2020-08-19T16:21:00Z">
                <w:rPr>
                  <w:rFonts w:ascii="Cambria Math" w:eastAsia="Arial" w:hAnsi="Cambria Math" w:cs="Arial"/>
                  <w:color w:val="000000"/>
                  <w:sz w:val="21"/>
                  <w:szCs w:val="21"/>
                </w:rPr>
                <m:t>Q</m:t>
              </w:ins>
            </m:r>
          </m:e>
          <m:sub>
            <m:r>
              <w:ins w:id="999" w:author="ZHOU XUDONG" w:date="2020-08-19T16:21:00Z">
                <w:rPr>
                  <w:rFonts w:ascii="Cambria Math" w:eastAsia="Arial" w:hAnsi="Cambria Math" w:cs="Arial"/>
                  <w:color w:val="000000"/>
                  <w:sz w:val="21"/>
                  <w:szCs w:val="21"/>
                </w:rPr>
                <m:t>i</m:t>
              </w:ins>
            </m:r>
          </m:sub>
          <m:sup>
            <m:r>
              <w:ins w:id="1000" w:author="ZHOU XUDONG" w:date="2020-08-19T16:21:00Z">
                <w:rPr>
                  <w:rFonts w:ascii="Cambria Math" w:eastAsia="Arial" w:hAnsi="Cambria Math" w:cs="Arial"/>
                  <w:color w:val="000000"/>
                  <w:sz w:val="21"/>
                  <w:szCs w:val="21"/>
                </w:rPr>
                <m:t>t</m:t>
              </w:ins>
            </m:r>
          </m:sup>
        </m:sSubSup>
        <m:r>
          <w:ins w:id="1001" w:author="ZHOU XUDONG" w:date="2020-08-19T16:21:00Z">
            <w:rPr>
              <w:rFonts w:ascii="Cambria Math" w:eastAsia="Arial" w:hAnsi="Cambria Math" w:cs="Arial"/>
              <w:color w:val="000000"/>
              <w:sz w:val="21"/>
              <w:szCs w:val="21"/>
            </w:rPr>
            <m:t>∆t</m:t>
          </w:ins>
        </m:r>
        <m:r>
          <w:ins w:id="1002" w:author="ZHOU XUDONG" w:date="2020-08-19T16:22:00Z">
            <w:rPr>
              <w:rFonts w:ascii="Cambria Math" w:eastAsia="Arial" w:hAnsi="Cambria Math" w:cs="Arial"/>
              <w:color w:val="000000"/>
              <w:sz w:val="21"/>
              <w:szCs w:val="21"/>
            </w:rPr>
            <m:t>+A</m:t>
          </w:ins>
        </m:r>
        <m:sSub>
          <m:sSubPr>
            <m:ctrlPr>
              <w:ins w:id="1003" w:author="ZHOU XUDONG" w:date="2020-08-19T16:22:00Z">
                <w:rPr>
                  <w:rFonts w:ascii="Cambria Math" w:eastAsia="Arial" w:hAnsi="Cambria Math" w:cs="Arial"/>
                  <w:i/>
                  <w:color w:val="000000"/>
                  <w:sz w:val="21"/>
                  <w:szCs w:val="21"/>
                </w:rPr>
              </w:ins>
            </m:ctrlPr>
          </m:sSubPr>
          <m:e>
            <m:r>
              <w:ins w:id="1004" w:author="ZHOU XUDONG" w:date="2020-08-19T16:22:00Z">
                <w:rPr>
                  <w:rFonts w:ascii="Cambria Math" w:eastAsia="Arial" w:hAnsi="Cambria Math" w:cs="Arial"/>
                  <w:color w:val="000000"/>
                  <w:sz w:val="21"/>
                  <w:szCs w:val="21"/>
                </w:rPr>
                <m:t>c</m:t>
              </w:ins>
            </m:r>
          </m:e>
          <m:sub>
            <m:r>
              <w:ins w:id="1005" w:author="ZHOU XUDONG" w:date="2020-08-19T16:22:00Z">
                <w:rPr>
                  <w:rFonts w:ascii="Cambria Math" w:eastAsia="Arial" w:hAnsi="Cambria Math" w:cs="Arial"/>
                  <w:color w:val="000000"/>
                  <w:sz w:val="21"/>
                  <w:szCs w:val="21"/>
                </w:rPr>
                <m:t>i</m:t>
              </w:ins>
            </m:r>
          </m:sub>
        </m:sSub>
        <m:sSubSup>
          <m:sSubSupPr>
            <m:ctrlPr>
              <w:ins w:id="1006" w:author="ZHOU XUDONG" w:date="2020-08-19T16:22:00Z">
                <w:rPr>
                  <w:rFonts w:ascii="Cambria Math" w:eastAsia="Arial" w:hAnsi="Cambria Math" w:cs="Arial"/>
                  <w:i/>
                  <w:color w:val="000000"/>
                  <w:sz w:val="21"/>
                  <w:szCs w:val="21"/>
                </w:rPr>
              </w:ins>
            </m:ctrlPr>
          </m:sSubSupPr>
          <m:e>
            <m:r>
              <w:ins w:id="1007" w:author="ZHOU XUDONG" w:date="2020-08-19T16:22:00Z">
                <w:rPr>
                  <w:rFonts w:ascii="Cambria Math" w:eastAsia="Arial" w:hAnsi="Cambria Math" w:cs="Arial"/>
                  <w:color w:val="000000"/>
                  <w:sz w:val="21"/>
                  <w:szCs w:val="21"/>
                </w:rPr>
                <m:t>R</m:t>
              </w:ins>
            </m:r>
          </m:e>
          <m:sub>
            <m:r>
              <w:ins w:id="1008" w:author="ZHOU XUDONG" w:date="2020-08-19T16:22:00Z">
                <w:rPr>
                  <w:rFonts w:ascii="Cambria Math" w:eastAsia="Arial" w:hAnsi="Cambria Math" w:cs="Arial"/>
                  <w:color w:val="000000"/>
                  <w:sz w:val="21"/>
                  <w:szCs w:val="21"/>
                </w:rPr>
                <m:t>i</m:t>
              </w:ins>
            </m:r>
          </m:sub>
          <m:sup>
            <m:r>
              <w:ins w:id="1009" w:author="ZHOU XUDONG" w:date="2020-08-19T16:22:00Z">
                <w:rPr>
                  <w:rFonts w:ascii="Cambria Math" w:eastAsia="Arial" w:hAnsi="Cambria Math" w:cs="Arial"/>
                  <w:color w:val="000000"/>
                  <w:sz w:val="21"/>
                  <w:szCs w:val="21"/>
                </w:rPr>
                <m:t>t</m:t>
              </w:ins>
            </m:r>
          </m:sup>
        </m:sSubSup>
        <m:r>
          <w:ins w:id="1010" w:author="ZHOU XUDONG" w:date="2020-08-19T16:22:00Z">
            <w:rPr>
              <w:rFonts w:ascii="Cambria Math" w:eastAsia="Arial" w:hAnsi="Cambria Math" w:cs="Arial"/>
              <w:color w:val="000000"/>
              <w:sz w:val="21"/>
              <w:szCs w:val="21"/>
            </w:rPr>
            <m:t xml:space="preserve">∆t </m:t>
          </w:ins>
        </m:r>
        <m:r>
          <w:ins w:id="1011" w:author="ZHOU XUDONG" w:date="2020-08-19T16:19:00Z">
            <w:rPr>
              <w:rFonts w:ascii="Cambria Math" w:eastAsia="Arial" w:hAnsi="Cambria Math" w:cs="Arial"/>
              <w:color w:val="000000"/>
              <w:sz w:val="21"/>
              <w:szCs w:val="21"/>
            </w:rPr>
            <m:t xml:space="preserve"> </m:t>
          </w:ins>
        </m:r>
      </m:oMath>
      <w:ins w:id="1012" w:author="ZHOU XUDONG" w:date="2020-08-19T16:18:00Z">
        <w:r>
          <w:rPr>
            <w:rFonts w:ascii="Arial" w:eastAsia="Arial" w:hAnsi="Arial" w:cs="Arial"/>
            <w:color w:val="000000"/>
            <w:sz w:val="21"/>
            <w:szCs w:val="21"/>
          </w:rPr>
          <w:tab/>
          <w:t>(3.</w:t>
        </w:r>
      </w:ins>
      <w:ins w:id="1013" w:author="ZHOU XUDONG" w:date="2020-08-19T16:23:00Z">
        <w:r>
          <w:rPr>
            <w:rFonts w:ascii="Arial" w:eastAsia="Arial" w:hAnsi="Arial" w:cs="Arial"/>
            <w:color w:val="000000"/>
            <w:sz w:val="21"/>
            <w:szCs w:val="21"/>
          </w:rPr>
          <w:t>5</w:t>
        </w:r>
      </w:ins>
      <w:ins w:id="1014" w:author="ZHOU XUDONG" w:date="2020-08-19T16:18:00Z">
        <w:r>
          <w:rPr>
            <w:rFonts w:ascii="Arial" w:eastAsia="Arial" w:hAnsi="Arial" w:cs="Arial"/>
            <w:color w:val="000000"/>
            <w:sz w:val="21"/>
            <w:szCs w:val="21"/>
          </w:rPr>
          <w:t>)</w:t>
        </w:r>
        <w:r w:rsidDel="00D643AE">
          <w:rPr>
            <w:rFonts w:ascii="Arial" w:eastAsia="Arial" w:hAnsi="Arial" w:cs="Arial"/>
            <w:color w:val="000000"/>
            <w:sz w:val="21"/>
            <w:szCs w:val="21"/>
          </w:rPr>
          <w:t xml:space="preserve"> </w:t>
        </w:r>
      </w:ins>
    </w:p>
    <w:p w14:paraId="77E99F3A" w14:textId="1EA605E9" w:rsidR="00F00752" w:rsidDel="00F00752" w:rsidRDefault="00F00752">
      <w:pPr>
        <w:pBdr>
          <w:top w:val="nil"/>
          <w:left w:val="nil"/>
          <w:bottom w:val="nil"/>
          <w:right w:val="nil"/>
          <w:between w:val="nil"/>
        </w:pBdr>
        <w:spacing w:after="180" w:line="420" w:lineRule="auto"/>
        <w:ind w:firstLine="284"/>
        <w:jc w:val="both"/>
        <w:rPr>
          <w:del w:id="1015" w:author="ZHOU XUDONG" w:date="2020-08-19T16:23:00Z"/>
          <w:rFonts w:ascii="Arial" w:eastAsia="Arial" w:hAnsi="Arial" w:cs="Arial"/>
          <w:color w:val="000000"/>
          <w:sz w:val="21"/>
          <w:szCs w:val="21"/>
        </w:rPr>
      </w:pPr>
    </w:p>
    <w:p w14:paraId="3674D51C" w14:textId="73AF8FC9" w:rsidR="00954414" w:rsidDel="00F00752" w:rsidRDefault="00E82155">
      <w:pPr>
        <w:pBdr>
          <w:top w:val="nil"/>
          <w:left w:val="nil"/>
          <w:bottom w:val="nil"/>
          <w:right w:val="nil"/>
          <w:between w:val="nil"/>
        </w:pBdr>
        <w:spacing w:before="360" w:after="360"/>
        <w:ind w:firstLine="200"/>
        <w:rPr>
          <w:del w:id="1016" w:author="ZHOU XUDONG" w:date="2020-08-19T16:23:00Z"/>
          <w:rFonts w:ascii="Arial" w:eastAsia="Arial" w:hAnsi="Arial" w:cs="Arial"/>
          <w:color w:val="000000"/>
          <w:sz w:val="24"/>
          <w:szCs w:val="24"/>
        </w:rPr>
      </w:pPr>
      <w:del w:id="1017" w:author="ZHOU XUDONG" w:date="2020-08-19T16:23:00Z">
        <w:r w:rsidDel="00F00752">
          <w:rPr>
            <w:rFonts w:ascii="Arial" w:eastAsia="Arial" w:hAnsi="Arial" w:cs="Arial"/>
            <w:noProof/>
            <w:color w:val="000000"/>
            <w:sz w:val="36"/>
            <w:szCs w:val="36"/>
            <w:vertAlign w:val="subscript"/>
          </w:rPr>
          <w:drawing>
            <wp:inline distT="0" distB="0" distL="114300" distR="114300" wp14:anchorId="07E84E90" wp14:editId="761AB1B7">
              <wp:extent cx="3068320" cy="24638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068320" cy="246380"/>
                      </a:xfrm>
                      <a:prstGeom prst="rect">
                        <a:avLst/>
                      </a:prstGeom>
                      <a:ln/>
                    </pic:spPr>
                  </pic:pic>
                </a:graphicData>
              </a:graphic>
            </wp:inline>
          </w:drawing>
        </w:r>
      </w:del>
      <w:del w:id="1018" w:author="ZHOU XUDONG" w:date="2020-08-18T17:26:00Z">
        <w:r w:rsidDel="008130DB">
          <w:rPr>
            <w:rFonts w:ascii="Arial" w:eastAsia="Arial" w:hAnsi="Arial" w:cs="Arial"/>
            <w:noProof/>
            <w:color w:val="000000"/>
            <w:sz w:val="36"/>
            <w:szCs w:val="36"/>
            <w:vertAlign w:val="subscript"/>
          </w:rPr>
          <w:drawing>
            <wp:inline distT="0" distB="0" distL="114300" distR="114300" wp14:anchorId="7920BDA7" wp14:editId="78189964">
              <wp:extent cx="2708275" cy="29908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708275" cy="299085"/>
                      </a:xfrm>
                      <a:prstGeom prst="rect">
                        <a:avLst/>
                      </a:prstGeom>
                      <a:ln/>
                    </pic:spPr>
                  </pic:pic>
                </a:graphicData>
              </a:graphic>
            </wp:inline>
          </w:drawing>
        </w:r>
      </w:del>
      <w:del w:id="1019" w:author="ZHOU XUDONG" w:date="2020-08-19T16:23:00Z">
        <w:r w:rsidDel="00F00752">
          <w:rPr>
            <w:rFonts w:ascii="Arial" w:eastAsia="Arial" w:hAnsi="Arial" w:cs="Arial"/>
            <w:color w:val="000000"/>
            <w:sz w:val="21"/>
            <w:szCs w:val="21"/>
          </w:rPr>
          <w:tab/>
          <w:delText>(3.5),</w:delText>
        </w:r>
      </w:del>
    </w:p>
    <w:p w14:paraId="3B206C30" w14:textId="3B42FFB5"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where </w:t>
      </w:r>
      <m:oMath>
        <m:sSubSup>
          <m:sSubSupPr>
            <m:ctrlPr>
              <w:ins w:id="1020" w:author="ZHOU XUDONG" w:date="2020-08-19T16:23:00Z">
                <w:rPr>
                  <w:rFonts w:ascii="Cambria Math" w:eastAsia="Arial" w:hAnsi="Cambria Math" w:cs="Arial"/>
                  <w:i/>
                  <w:color w:val="000000"/>
                  <w:sz w:val="21"/>
                  <w:szCs w:val="21"/>
                </w:rPr>
              </w:ins>
            </m:ctrlPr>
          </m:sSubSupPr>
          <m:e>
            <m:r>
              <w:ins w:id="1021" w:author="ZHOU XUDONG" w:date="2020-08-19T16:23:00Z">
                <w:rPr>
                  <w:rFonts w:ascii="Cambria Math" w:eastAsia="Arial" w:hAnsi="Cambria Math" w:cs="Arial"/>
                  <w:color w:val="000000"/>
                  <w:sz w:val="21"/>
                  <w:szCs w:val="21"/>
                </w:rPr>
                <m:t>S</m:t>
              </w:ins>
            </m:r>
          </m:e>
          <m:sub>
            <m:r>
              <w:ins w:id="1022" w:author="ZHOU XUDONG" w:date="2020-08-19T16:23:00Z">
                <w:rPr>
                  <w:rFonts w:ascii="Cambria Math" w:eastAsia="Arial" w:hAnsi="Cambria Math" w:cs="Arial"/>
                  <w:color w:val="000000"/>
                  <w:sz w:val="21"/>
                  <w:szCs w:val="21"/>
                </w:rPr>
                <m:t>i</m:t>
              </w:ins>
            </m:r>
          </m:sub>
          <m:sup>
            <m:r>
              <w:ins w:id="1023" w:author="ZHOU XUDONG" w:date="2020-08-19T16:23:00Z">
                <w:rPr>
                  <w:rFonts w:ascii="Cambria Math" w:eastAsia="Arial" w:hAnsi="Cambria Math" w:cs="Arial"/>
                  <w:color w:val="000000"/>
                  <w:sz w:val="21"/>
                  <w:szCs w:val="21"/>
                </w:rPr>
                <m:t>t</m:t>
              </w:ins>
            </m:r>
          </m:sup>
        </m:sSubSup>
        <m:r>
          <w:ins w:id="1024" w:author="ZHOU XUDONG" w:date="2020-08-19T16:23:00Z">
            <w:rPr>
              <w:rFonts w:ascii="Cambria Math" w:eastAsia="Arial" w:hAnsi="Cambria Math" w:cs="Arial"/>
              <w:color w:val="000000"/>
              <w:sz w:val="21"/>
              <w:szCs w:val="21"/>
            </w:rPr>
            <m:t xml:space="preserve"> </m:t>
          </w:ins>
        </m:r>
      </m:oMath>
      <w:del w:id="1025" w:author="ZHOU XUDONG" w:date="2020-08-19T16:23:00Z">
        <w:r w:rsidDel="0090228D">
          <w:rPr>
            <w:rFonts w:ascii="Arial" w:eastAsia="Arial" w:hAnsi="Arial" w:cs="Arial"/>
            <w:color w:val="000000"/>
            <w:sz w:val="21"/>
            <w:szCs w:val="21"/>
          </w:rPr>
          <w:delText>S</w:delText>
        </w:r>
        <w:r w:rsidDel="0090228D">
          <w:rPr>
            <w:rFonts w:ascii="Arial" w:eastAsia="Arial" w:hAnsi="Arial" w:cs="Arial"/>
            <w:color w:val="000000"/>
            <w:sz w:val="21"/>
            <w:szCs w:val="21"/>
            <w:vertAlign w:val="subscript"/>
          </w:rPr>
          <w:delText>i</w:delText>
        </w:r>
        <w:r w:rsidDel="0090228D">
          <w:rPr>
            <w:rFonts w:ascii="Arial" w:eastAsia="Arial" w:hAnsi="Arial" w:cs="Arial"/>
            <w:color w:val="000000"/>
            <w:sz w:val="21"/>
            <w:szCs w:val="21"/>
            <w:vertAlign w:val="superscript"/>
          </w:rPr>
          <w:delText>t</w:delText>
        </w:r>
        <w:r w:rsidDel="0090228D">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and </w:t>
      </w:r>
      <m:oMath>
        <m:sSubSup>
          <m:sSubSupPr>
            <m:ctrlPr>
              <w:ins w:id="1026" w:author="ZHOU XUDONG" w:date="2020-08-19T16:23:00Z">
                <w:rPr>
                  <w:rFonts w:ascii="Cambria Math" w:eastAsia="Arial" w:hAnsi="Cambria Math" w:cs="Arial"/>
                  <w:i/>
                  <w:color w:val="000000"/>
                  <w:sz w:val="21"/>
                  <w:szCs w:val="21"/>
                </w:rPr>
              </w:ins>
            </m:ctrlPr>
          </m:sSubSupPr>
          <m:e>
            <m:r>
              <w:ins w:id="1027" w:author="ZHOU XUDONG" w:date="2020-08-19T16:23:00Z">
                <w:rPr>
                  <w:rFonts w:ascii="Cambria Math" w:eastAsia="Arial" w:hAnsi="Cambria Math" w:cs="Arial"/>
                  <w:color w:val="000000"/>
                  <w:sz w:val="21"/>
                  <w:szCs w:val="21"/>
                </w:rPr>
                <m:t>S</m:t>
              </w:ins>
            </m:r>
          </m:e>
          <m:sub>
            <m:r>
              <w:ins w:id="1028" w:author="ZHOU XUDONG" w:date="2020-08-19T16:23:00Z">
                <w:rPr>
                  <w:rFonts w:ascii="Cambria Math" w:eastAsia="Arial" w:hAnsi="Cambria Math" w:cs="Arial"/>
                  <w:color w:val="000000"/>
                  <w:sz w:val="21"/>
                  <w:szCs w:val="21"/>
                </w:rPr>
                <m:t>i</m:t>
              </w:ins>
            </m:r>
          </m:sub>
          <m:sup>
            <m:r>
              <w:ins w:id="1029" w:author="ZHOU XUDONG" w:date="2020-08-19T16:23:00Z">
                <w:rPr>
                  <w:rFonts w:ascii="Cambria Math" w:eastAsia="Arial" w:hAnsi="Cambria Math" w:cs="Arial"/>
                  <w:color w:val="000000"/>
                  <w:sz w:val="21"/>
                  <w:szCs w:val="21"/>
                </w:rPr>
                <m:t>t+∆t</m:t>
              </w:ins>
            </m:r>
          </m:sup>
        </m:sSubSup>
      </m:oMath>
      <w:ins w:id="1030" w:author="ZHOU XUDONG" w:date="2020-08-19T16:23:00Z">
        <w:r w:rsidR="0090228D">
          <w:rPr>
            <w:rFonts w:ascii="Arial" w:eastAsia="Arial" w:hAnsi="Arial" w:cs="Arial"/>
            <w:color w:val="000000"/>
            <w:sz w:val="21"/>
            <w:szCs w:val="21"/>
          </w:rPr>
          <w:t xml:space="preserve"> </w:t>
        </w:r>
      </w:ins>
      <w:del w:id="1031" w:author="ZHOU XUDONG" w:date="2020-08-19T16:23:00Z">
        <w:r w:rsidDel="0090228D">
          <w:rPr>
            <w:rFonts w:ascii="Arial" w:eastAsia="Arial" w:hAnsi="Arial" w:cs="Arial"/>
            <w:color w:val="000000"/>
            <w:sz w:val="21"/>
            <w:szCs w:val="21"/>
          </w:rPr>
          <w:delText>S</w:delText>
        </w:r>
        <w:r w:rsidDel="0090228D">
          <w:rPr>
            <w:rFonts w:ascii="Arial" w:eastAsia="Arial" w:hAnsi="Arial" w:cs="Arial"/>
            <w:color w:val="000000"/>
            <w:sz w:val="21"/>
            <w:szCs w:val="21"/>
            <w:vertAlign w:val="subscript"/>
          </w:rPr>
          <w:delText>i</w:delText>
        </w:r>
        <w:r w:rsidDel="0090228D">
          <w:rPr>
            <w:rFonts w:ascii="Arial" w:eastAsia="Arial" w:hAnsi="Arial" w:cs="Arial"/>
            <w:color w:val="000000"/>
            <w:sz w:val="21"/>
            <w:szCs w:val="21"/>
            <w:vertAlign w:val="superscript"/>
          </w:rPr>
          <w:delText>t+Δt</w:delText>
        </w:r>
        <w:r w:rsidDel="0090228D">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represent the water storage of grid i at the time </w:t>
      </w:r>
      <m:oMath>
        <m:r>
          <w:ins w:id="1032" w:author="ZHOU XUDONG" w:date="2020-08-19T16:24:00Z">
            <w:rPr>
              <w:rFonts w:ascii="Cambria Math" w:eastAsia="Arial" w:hAnsi="Cambria Math" w:cs="Arial"/>
              <w:color w:val="000000"/>
              <w:sz w:val="21"/>
              <w:szCs w:val="21"/>
            </w:rPr>
            <m:t>t</m:t>
          </w:ins>
        </m:r>
      </m:oMath>
      <w:del w:id="1033" w:author="ZHOU XUDONG" w:date="2020-08-19T16:24:00Z">
        <w:r w:rsidDel="0090228D">
          <w:rPr>
            <w:rFonts w:ascii="Arial" w:eastAsia="Arial" w:hAnsi="Arial" w:cs="Arial"/>
            <w:color w:val="000000"/>
            <w:sz w:val="21"/>
            <w:szCs w:val="21"/>
          </w:rPr>
          <w:delText>t</w:delText>
        </w:r>
      </w:del>
      <w:r>
        <w:rPr>
          <w:rFonts w:ascii="Arial" w:eastAsia="Arial" w:hAnsi="Arial" w:cs="Arial"/>
          <w:color w:val="000000"/>
          <w:sz w:val="21"/>
          <w:szCs w:val="21"/>
        </w:rPr>
        <w:t xml:space="preserve"> and </w:t>
      </w:r>
      <m:oMath>
        <m:r>
          <w:ins w:id="1034" w:author="ZHOU XUDONG" w:date="2020-08-19T16:24:00Z">
            <w:rPr>
              <w:rFonts w:ascii="Cambria Math" w:eastAsia="Arial" w:hAnsi="Cambria Math" w:cs="Arial"/>
              <w:color w:val="000000"/>
              <w:sz w:val="21"/>
              <w:szCs w:val="21"/>
            </w:rPr>
            <m:t>t+∆t</m:t>
          </w:ins>
        </m:r>
      </m:oMath>
      <w:del w:id="1035" w:author="ZHOU XUDONG" w:date="2020-08-19T16:24:00Z">
        <w:r w:rsidDel="0090228D">
          <w:rPr>
            <w:rFonts w:ascii="Arial" w:eastAsia="Arial" w:hAnsi="Arial" w:cs="Arial"/>
            <w:color w:val="000000"/>
            <w:sz w:val="21"/>
            <w:szCs w:val="21"/>
          </w:rPr>
          <w:delText>t+Δt</w:delText>
        </w:r>
      </w:del>
      <w:r>
        <w:rPr>
          <w:rFonts w:ascii="Arial" w:eastAsia="Arial" w:hAnsi="Arial" w:cs="Arial"/>
          <w:color w:val="000000"/>
          <w:sz w:val="21"/>
          <w:szCs w:val="21"/>
        </w:rPr>
        <w:t>,</w:t>
      </w:r>
      <w:ins w:id="1036" w:author="ZHOU XUDONG" w:date="2020-08-19T16:24:00Z">
        <w:r w:rsidR="0090228D">
          <w:rPr>
            <w:rFonts w:ascii="Arial" w:eastAsia="Arial" w:hAnsi="Arial" w:cs="Arial"/>
            <w:color w:val="000000"/>
            <w:sz w:val="21"/>
            <w:szCs w:val="21"/>
          </w:rPr>
          <w:t xml:space="preserve"> </w:t>
        </w:r>
      </w:ins>
      <m:oMath>
        <m:sSubSup>
          <m:sSubSupPr>
            <m:ctrlPr>
              <w:ins w:id="1037" w:author="ZHOU XUDONG" w:date="2020-08-19T16:24:00Z">
                <w:rPr>
                  <w:rFonts w:ascii="Cambria Math" w:eastAsia="Arial" w:hAnsi="Cambria Math" w:cs="Arial"/>
                  <w:i/>
                  <w:color w:val="000000"/>
                  <w:sz w:val="21"/>
                  <w:szCs w:val="21"/>
                </w:rPr>
              </w:ins>
            </m:ctrlPr>
          </m:sSubSupPr>
          <m:e>
            <m:r>
              <w:ins w:id="1038" w:author="ZHOU XUDONG" w:date="2020-08-19T16:24:00Z">
                <w:rPr>
                  <w:rFonts w:ascii="Cambria Math" w:eastAsia="Arial" w:hAnsi="Cambria Math" w:cs="Arial"/>
                  <w:color w:val="000000"/>
                  <w:sz w:val="21"/>
                  <w:szCs w:val="21"/>
                </w:rPr>
                <m:t>Q</m:t>
              </w:ins>
            </m:r>
          </m:e>
          <m:sub>
            <m:r>
              <w:ins w:id="1039" w:author="ZHOU XUDONG" w:date="2020-08-19T16:24:00Z">
                <w:rPr>
                  <w:rFonts w:ascii="Cambria Math" w:eastAsia="Arial" w:hAnsi="Cambria Math" w:cs="Arial"/>
                  <w:color w:val="000000"/>
                  <w:sz w:val="21"/>
                  <w:szCs w:val="21"/>
                </w:rPr>
                <m:t>i</m:t>
              </w:ins>
            </m:r>
          </m:sub>
          <m:sup>
            <m:r>
              <w:ins w:id="1040" w:author="ZHOU XUDONG" w:date="2020-08-19T16:24:00Z">
                <w:rPr>
                  <w:rFonts w:ascii="Cambria Math" w:eastAsia="Arial" w:hAnsi="Cambria Math" w:cs="Arial"/>
                  <w:color w:val="000000"/>
                  <w:sz w:val="21"/>
                  <w:szCs w:val="21"/>
                </w:rPr>
                <m:t>t</m:t>
              </w:ins>
            </m:r>
          </m:sup>
        </m:sSubSup>
        <m:r>
          <w:ins w:id="1041" w:author="ZHOU XUDONG" w:date="2020-08-19T16:24:00Z">
            <w:rPr>
              <w:rFonts w:ascii="Cambria Math" w:eastAsia="Arial" w:hAnsi="Cambria Math" w:cs="Arial"/>
              <w:color w:val="000000"/>
              <w:sz w:val="21"/>
              <w:szCs w:val="21"/>
            </w:rPr>
            <m:t xml:space="preserve"> </m:t>
          </w:ins>
        </m:r>
      </m:oMath>
      <w:del w:id="1042" w:author="ZHOU XUDONG" w:date="2020-08-19T16:24:00Z">
        <w:r w:rsidDel="0090228D">
          <w:rPr>
            <w:rFonts w:ascii="Arial" w:eastAsia="Arial" w:hAnsi="Arial" w:cs="Arial"/>
            <w:color w:val="000000"/>
            <w:sz w:val="21"/>
            <w:szCs w:val="21"/>
          </w:rPr>
          <w:delText xml:space="preserve"> Q</w:delText>
        </w:r>
        <w:r w:rsidDel="0090228D">
          <w:rPr>
            <w:rFonts w:ascii="Arial" w:eastAsia="Arial" w:hAnsi="Arial" w:cs="Arial"/>
            <w:color w:val="000000"/>
            <w:sz w:val="21"/>
            <w:szCs w:val="21"/>
            <w:vertAlign w:val="subscript"/>
          </w:rPr>
          <w:delText>i</w:delText>
        </w:r>
        <w:r w:rsidDel="0090228D">
          <w:rPr>
            <w:rFonts w:ascii="Arial" w:eastAsia="Arial" w:hAnsi="Arial" w:cs="Arial"/>
            <w:color w:val="000000"/>
            <w:sz w:val="21"/>
            <w:szCs w:val="21"/>
            <w:vertAlign w:val="superscript"/>
          </w:rPr>
          <w:delText>t</w:delText>
        </w:r>
        <w:r w:rsidDel="0090228D">
          <w:rPr>
            <w:rFonts w:ascii="Arial" w:eastAsia="Arial" w:hAnsi="Arial" w:cs="Arial"/>
            <w:color w:val="000000"/>
            <w:sz w:val="21"/>
            <w:szCs w:val="21"/>
          </w:rPr>
          <w:delText xml:space="preserve"> </w:delText>
        </w:r>
      </w:del>
      <w:del w:id="1043" w:author="ZHOU XUDONG" w:date="2020-08-19T16:25:00Z">
        <w:r w:rsidDel="0090228D">
          <w:rPr>
            <w:rFonts w:ascii="Arial" w:eastAsia="Arial" w:hAnsi="Arial" w:cs="Arial"/>
            <w:color w:val="000000"/>
            <w:sz w:val="21"/>
            <w:szCs w:val="21"/>
          </w:rPr>
          <w:delText xml:space="preserve">and </w:delText>
        </w:r>
      </w:del>
      <w:r>
        <w:rPr>
          <w:rFonts w:ascii="Arial" w:eastAsia="Arial" w:hAnsi="Arial" w:cs="Arial"/>
          <w:color w:val="000000"/>
          <w:sz w:val="21"/>
          <w:szCs w:val="21"/>
        </w:rPr>
        <w:t xml:space="preserve">represents the river (+ floodplain + bifurcation channel) discharge outflow from grid </w:t>
      </w:r>
      <m:oMath>
        <m:r>
          <w:ins w:id="1044" w:author="ZHOU XUDONG" w:date="2020-08-19T16:27:00Z">
            <w:rPr>
              <w:rFonts w:ascii="Cambria Math" w:eastAsia="Arial" w:hAnsi="Cambria Math" w:cs="Arial"/>
              <w:color w:val="000000"/>
              <w:sz w:val="21"/>
              <w:szCs w:val="21"/>
            </w:rPr>
            <m:t>i</m:t>
          </w:ins>
        </m:r>
      </m:oMath>
      <w:del w:id="1045" w:author="ZHOU XUDONG" w:date="2020-08-19T16:27:00Z">
        <w:r w:rsidDel="00046CA5">
          <w:rPr>
            <w:rFonts w:ascii="Arial" w:eastAsia="Arial" w:hAnsi="Arial" w:cs="Arial"/>
            <w:color w:val="000000"/>
            <w:sz w:val="21"/>
            <w:szCs w:val="21"/>
          </w:rPr>
          <w:delText>i</w:delText>
        </w:r>
      </w:del>
      <w:r>
        <w:rPr>
          <w:rFonts w:ascii="Arial" w:eastAsia="Arial" w:hAnsi="Arial" w:cs="Arial"/>
          <w:color w:val="000000"/>
          <w:sz w:val="21"/>
          <w:szCs w:val="21"/>
        </w:rPr>
        <w:t xml:space="preserve"> at time </w:t>
      </w:r>
      <m:oMath>
        <m:r>
          <w:ins w:id="1046" w:author="ZHOU XUDONG" w:date="2020-08-19T16:27:00Z">
            <w:rPr>
              <w:rFonts w:ascii="Cambria Math" w:eastAsia="Arial" w:hAnsi="Cambria Math" w:cs="Arial"/>
              <w:color w:val="000000"/>
              <w:sz w:val="21"/>
              <w:szCs w:val="21"/>
            </w:rPr>
            <m:t>t</m:t>
          </w:ins>
        </m:r>
      </m:oMath>
      <w:ins w:id="1047" w:author="ZHOU XUDONG" w:date="2020-08-19T16:27:00Z">
        <w:r w:rsidR="00046CA5" w:rsidDel="00046CA5">
          <w:rPr>
            <w:rFonts w:ascii="Arial" w:eastAsia="Arial" w:hAnsi="Arial" w:cs="Arial"/>
            <w:color w:val="000000"/>
            <w:sz w:val="21"/>
            <w:szCs w:val="21"/>
          </w:rPr>
          <w:t xml:space="preserve"> </w:t>
        </w:r>
      </w:ins>
      <w:del w:id="1048" w:author="ZHOU XUDONG" w:date="2020-08-19T16:27:00Z">
        <w:r w:rsidDel="00046CA5">
          <w:rPr>
            <w:rFonts w:ascii="Arial" w:eastAsia="Arial" w:hAnsi="Arial" w:cs="Arial"/>
            <w:color w:val="000000"/>
            <w:sz w:val="21"/>
            <w:szCs w:val="21"/>
          </w:rPr>
          <w:delText>t</w:delText>
        </w:r>
      </w:del>
      <w:r>
        <w:rPr>
          <w:rFonts w:ascii="Arial" w:eastAsia="Arial" w:hAnsi="Arial" w:cs="Arial"/>
          <w:color w:val="000000"/>
          <w:sz w:val="21"/>
          <w:szCs w:val="21"/>
        </w:rPr>
        <w:t xml:space="preserve">, </w:t>
      </w:r>
      <m:oMath>
        <m:sSubSup>
          <m:sSubSupPr>
            <m:ctrlPr>
              <w:ins w:id="1049" w:author="ZHOU XUDONG" w:date="2020-08-19T16:25:00Z">
                <w:rPr>
                  <w:rFonts w:ascii="Cambria Math" w:eastAsia="Arial" w:hAnsi="Cambria Math" w:cs="Arial"/>
                  <w:i/>
                  <w:color w:val="000000"/>
                  <w:sz w:val="21"/>
                  <w:szCs w:val="21"/>
                </w:rPr>
              </w:ins>
            </m:ctrlPr>
          </m:sSubSupPr>
          <m:e>
            <m:r>
              <w:ins w:id="1050" w:author="ZHOU XUDONG" w:date="2020-08-19T16:25:00Z">
                <w:rPr>
                  <w:rFonts w:ascii="Cambria Math" w:eastAsia="Arial" w:hAnsi="Cambria Math" w:cs="Arial"/>
                  <w:color w:val="000000"/>
                  <w:sz w:val="21"/>
                  <w:szCs w:val="21"/>
                </w:rPr>
                <m:t>Q</m:t>
              </w:ins>
            </m:r>
          </m:e>
          <m:sub>
            <m:r>
              <w:ins w:id="1051" w:author="ZHOU XUDONG" w:date="2020-08-19T16:25:00Z">
                <w:rPr>
                  <w:rFonts w:ascii="Cambria Math" w:eastAsia="Arial" w:hAnsi="Cambria Math" w:cs="Arial"/>
                  <w:color w:val="000000"/>
                  <w:sz w:val="21"/>
                  <w:szCs w:val="21"/>
                </w:rPr>
                <m:t>k</m:t>
              </w:ins>
            </m:r>
          </m:sub>
          <m:sup>
            <m:r>
              <w:ins w:id="1052" w:author="ZHOU XUDONG" w:date="2020-08-19T16:25:00Z">
                <w:rPr>
                  <w:rFonts w:ascii="Cambria Math" w:eastAsia="Arial" w:hAnsi="Cambria Math" w:cs="Arial"/>
                  <w:color w:val="000000"/>
                  <w:sz w:val="21"/>
                  <w:szCs w:val="21"/>
                </w:rPr>
                <m:t>t</m:t>
              </w:ins>
            </m:r>
          </m:sup>
        </m:sSubSup>
      </m:oMath>
      <w:del w:id="1053" w:author="ZHOU XUDONG" w:date="2020-08-19T16:25:00Z">
        <w:r w:rsidDel="0090228D">
          <w:rPr>
            <w:rFonts w:ascii="Arial" w:eastAsia="Arial" w:hAnsi="Arial" w:cs="Arial"/>
            <w:color w:val="000000"/>
            <w:sz w:val="21"/>
            <w:szCs w:val="21"/>
          </w:rPr>
          <w:delText>Q</w:delText>
        </w:r>
        <w:r w:rsidDel="0090228D">
          <w:rPr>
            <w:rFonts w:ascii="Arial" w:eastAsia="Arial" w:hAnsi="Arial" w:cs="Arial"/>
            <w:color w:val="000000"/>
            <w:sz w:val="21"/>
            <w:szCs w:val="21"/>
            <w:vertAlign w:val="subscript"/>
          </w:rPr>
          <w:delText>k</w:delText>
        </w:r>
        <w:r w:rsidDel="0090228D">
          <w:rPr>
            <w:rFonts w:ascii="Arial" w:eastAsia="Arial" w:hAnsi="Arial" w:cs="Arial"/>
            <w:color w:val="000000"/>
            <w:sz w:val="21"/>
            <w:szCs w:val="21"/>
            <w:vertAlign w:val="superscript"/>
          </w:rPr>
          <w:delText>t</w:delText>
        </w:r>
      </w:del>
      <w:r>
        <w:rPr>
          <w:rFonts w:ascii="Arial" w:eastAsia="Arial" w:hAnsi="Arial" w:cs="Arial"/>
          <w:color w:val="000000"/>
          <w:sz w:val="21"/>
          <w:szCs w:val="21"/>
        </w:rPr>
        <w:t xml:space="preserve"> represents the river (+ floodplain + bifurcation channel) discharge inflow from the upstream grid </w:t>
      </w:r>
      <m:oMath>
        <m:r>
          <w:ins w:id="1054" w:author="ZHOU XUDONG" w:date="2020-08-19T16:25:00Z">
            <w:rPr>
              <w:rFonts w:ascii="Cambria Math" w:eastAsia="Arial" w:hAnsi="Cambria Math" w:cs="Arial"/>
              <w:color w:val="000000"/>
              <w:sz w:val="21"/>
              <w:szCs w:val="21"/>
            </w:rPr>
            <m:t>k</m:t>
          </w:ins>
        </m:r>
      </m:oMath>
      <w:del w:id="1055" w:author="ZHOU XUDONG" w:date="2020-08-19T16:25:00Z">
        <w:r w:rsidDel="000818F6">
          <w:rPr>
            <w:rFonts w:ascii="Arial" w:eastAsia="Arial" w:hAnsi="Arial" w:cs="Arial"/>
            <w:color w:val="000000"/>
            <w:sz w:val="21"/>
            <w:szCs w:val="21"/>
          </w:rPr>
          <w:delText>k</w:delText>
        </w:r>
      </w:del>
      <w:r>
        <w:rPr>
          <w:rFonts w:ascii="Arial" w:eastAsia="Arial" w:hAnsi="Arial" w:cs="Arial"/>
          <w:color w:val="000000"/>
          <w:sz w:val="21"/>
          <w:szCs w:val="21"/>
        </w:rPr>
        <w:t xml:space="preserve">, </w:t>
      </w:r>
      <m:oMath>
        <m:r>
          <w:ins w:id="1056" w:author="ZHOU XUDONG" w:date="2020-08-19T16:26:00Z">
            <w:rPr>
              <w:rFonts w:ascii="Cambria Math" w:eastAsia="Arial" w:hAnsi="Cambria Math" w:cs="Arial"/>
              <w:color w:val="000000"/>
              <w:sz w:val="21"/>
              <w:szCs w:val="21"/>
            </w:rPr>
            <m:t>A</m:t>
          </w:ins>
        </m:r>
        <m:sSub>
          <m:sSubPr>
            <m:ctrlPr>
              <w:ins w:id="1057" w:author="ZHOU XUDONG" w:date="2020-08-19T16:26:00Z">
                <w:rPr>
                  <w:rFonts w:ascii="Cambria Math" w:eastAsia="Arial" w:hAnsi="Cambria Math" w:cs="Arial"/>
                  <w:i/>
                  <w:color w:val="000000"/>
                  <w:sz w:val="21"/>
                  <w:szCs w:val="21"/>
                </w:rPr>
              </w:ins>
            </m:ctrlPr>
          </m:sSubPr>
          <m:e>
            <m:r>
              <w:ins w:id="1058" w:author="ZHOU XUDONG" w:date="2020-08-19T16:26:00Z">
                <w:rPr>
                  <w:rFonts w:ascii="Cambria Math" w:eastAsia="Arial" w:hAnsi="Cambria Math" w:cs="Arial"/>
                  <w:color w:val="000000"/>
                  <w:sz w:val="21"/>
                  <w:szCs w:val="21"/>
                </w:rPr>
                <m:t>c</m:t>
              </w:ins>
            </m:r>
          </m:e>
          <m:sub>
            <m:r>
              <w:ins w:id="1059" w:author="ZHOU XUDONG" w:date="2020-08-19T16:26:00Z">
                <w:rPr>
                  <w:rFonts w:ascii="Cambria Math" w:eastAsia="Arial" w:hAnsi="Cambria Math" w:cs="Arial"/>
                  <w:color w:val="000000"/>
                  <w:sz w:val="21"/>
                  <w:szCs w:val="21"/>
                </w:rPr>
                <m:t>i</m:t>
              </w:ins>
            </m:r>
          </m:sub>
        </m:sSub>
      </m:oMath>
      <w:del w:id="1060" w:author="ZHOU XUDONG" w:date="2020-08-19T16:26:00Z">
        <w:r w:rsidDel="000818F6">
          <w:rPr>
            <w:rFonts w:ascii="Arial" w:eastAsia="Arial" w:hAnsi="Arial" w:cs="Arial"/>
            <w:color w:val="000000"/>
            <w:sz w:val="21"/>
            <w:szCs w:val="21"/>
          </w:rPr>
          <w:delText>Ac</w:delText>
        </w:r>
        <w:r w:rsidDel="000818F6">
          <w:rPr>
            <w:rFonts w:ascii="Arial" w:eastAsia="Arial" w:hAnsi="Arial" w:cs="Arial"/>
            <w:color w:val="000000"/>
            <w:sz w:val="21"/>
            <w:szCs w:val="21"/>
            <w:vertAlign w:val="subscript"/>
          </w:rPr>
          <w:delText>i</w:delText>
        </w:r>
      </w:del>
      <w:r>
        <w:rPr>
          <w:rFonts w:ascii="Arial" w:eastAsia="Arial" w:hAnsi="Arial" w:cs="Arial"/>
          <w:color w:val="000000"/>
          <w:sz w:val="21"/>
          <w:szCs w:val="21"/>
        </w:rPr>
        <w:t xml:space="preserve"> is the unit-catchment area of grid </w:t>
      </w:r>
      <m:oMath>
        <m:r>
          <w:ins w:id="1061" w:author="ZHOU XUDONG" w:date="2020-08-19T16:25:00Z">
            <w:rPr>
              <w:rFonts w:ascii="Cambria Math" w:eastAsia="Arial" w:hAnsi="Cambria Math" w:cs="Arial"/>
              <w:color w:val="000000"/>
              <w:sz w:val="21"/>
              <w:szCs w:val="21"/>
            </w:rPr>
            <m:t>i</m:t>
          </w:ins>
        </m:r>
      </m:oMath>
      <w:ins w:id="1062" w:author="ZHOU XUDONG" w:date="2020-08-19T16:25:00Z">
        <w:r w:rsidR="000818F6" w:rsidDel="000818F6">
          <w:rPr>
            <w:rFonts w:ascii="Arial" w:eastAsia="Arial" w:hAnsi="Arial" w:cs="Arial"/>
            <w:color w:val="000000"/>
            <w:sz w:val="21"/>
            <w:szCs w:val="21"/>
          </w:rPr>
          <w:t xml:space="preserve"> </w:t>
        </w:r>
      </w:ins>
      <w:del w:id="1063" w:author="ZHOU XUDONG" w:date="2020-08-19T16:25:00Z">
        <w:r w:rsidDel="000818F6">
          <w:rPr>
            <w:rFonts w:ascii="Arial" w:eastAsia="Arial" w:hAnsi="Arial" w:cs="Arial"/>
            <w:color w:val="000000"/>
            <w:sz w:val="21"/>
            <w:szCs w:val="21"/>
          </w:rPr>
          <w:delText>i</w:delText>
        </w:r>
      </w:del>
      <w:r>
        <w:rPr>
          <w:rFonts w:ascii="Arial" w:eastAsia="Arial" w:hAnsi="Arial" w:cs="Arial"/>
          <w:color w:val="000000"/>
          <w:sz w:val="21"/>
          <w:szCs w:val="21"/>
        </w:rPr>
        <w:t xml:space="preserve">, </w:t>
      </w:r>
      <m:oMath>
        <m:sSubSup>
          <m:sSubSupPr>
            <m:ctrlPr>
              <w:ins w:id="1064" w:author="ZHOU XUDONG" w:date="2020-08-19T16:26:00Z">
                <w:rPr>
                  <w:rFonts w:ascii="Cambria Math" w:eastAsia="Arial" w:hAnsi="Cambria Math" w:cs="Arial"/>
                  <w:i/>
                  <w:color w:val="000000"/>
                  <w:sz w:val="21"/>
                  <w:szCs w:val="21"/>
                </w:rPr>
              </w:ins>
            </m:ctrlPr>
          </m:sSubSupPr>
          <m:e>
            <m:r>
              <w:ins w:id="1065" w:author="ZHOU XUDONG" w:date="2020-08-19T16:26:00Z">
                <w:rPr>
                  <w:rFonts w:ascii="Cambria Math" w:eastAsia="Arial" w:hAnsi="Cambria Math" w:cs="Arial"/>
                  <w:color w:val="000000"/>
                  <w:sz w:val="21"/>
                  <w:szCs w:val="21"/>
                </w:rPr>
                <m:t>R</m:t>
              </w:ins>
            </m:r>
          </m:e>
          <m:sub>
            <m:r>
              <w:ins w:id="1066" w:author="ZHOU XUDONG" w:date="2020-08-19T16:26:00Z">
                <w:rPr>
                  <w:rFonts w:ascii="Cambria Math" w:eastAsia="Arial" w:hAnsi="Cambria Math" w:cs="Arial"/>
                  <w:color w:val="000000"/>
                  <w:sz w:val="21"/>
                  <w:szCs w:val="21"/>
                </w:rPr>
                <m:t>i</m:t>
              </w:ins>
            </m:r>
          </m:sub>
          <m:sup>
            <m:r>
              <w:ins w:id="1067" w:author="ZHOU XUDONG" w:date="2020-08-19T16:26:00Z">
                <w:rPr>
                  <w:rFonts w:ascii="Cambria Math" w:eastAsia="Arial" w:hAnsi="Cambria Math" w:cs="Arial"/>
                  <w:color w:val="000000"/>
                  <w:sz w:val="21"/>
                  <w:szCs w:val="21"/>
                </w:rPr>
                <m:t>t</m:t>
              </w:ins>
            </m:r>
          </m:sup>
        </m:sSubSup>
      </m:oMath>
      <w:del w:id="1068" w:author="ZHOU XUDONG" w:date="2020-08-19T16:26:00Z">
        <w:r w:rsidDel="000818F6">
          <w:rPr>
            <w:rFonts w:ascii="Arial" w:eastAsia="Arial" w:hAnsi="Arial" w:cs="Arial"/>
            <w:color w:val="000000"/>
            <w:sz w:val="21"/>
            <w:szCs w:val="21"/>
          </w:rPr>
          <w:delText>R</w:delText>
        </w:r>
        <w:r w:rsidDel="000818F6">
          <w:rPr>
            <w:rFonts w:ascii="Arial" w:eastAsia="Arial" w:hAnsi="Arial" w:cs="Arial"/>
            <w:color w:val="000000"/>
            <w:sz w:val="21"/>
            <w:szCs w:val="21"/>
            <w:vertAlign w:val="subscript"/>
          </w:rPr>
          <w:delText>i</w:delText>
        </w:r>
        <w:r w:rsidDel="000818F6">
          <w:rPr>
            <w:rFonts w:ascii="Arial" w:eastAsia="Arial" w:hAnsi="Arial" w:cs="Arial"/>
            <w:color w:val="000000"/>
            <w:sz w:val="21"/>
            <w:szCs w:val="21"/>
            <w:vertAlign w:val="superscript"/>
          </w:rPr>
          <w:delText>t</w:delText>
        </w:r>
      </w:del>
      <w:r>
        <w:rPr>
          <w:rFonts w:ascii="Arial" w:eastAsia="Arial" w:hAnsi="Arial" w:cs="Arial"/>
          <w:color w:val="000000"/>
          <w:sz w:val="21"/>
          <w:szCs w:val="21"/>
        </w:rPr>
        <w:t xml:space="preserve"> represents the input runoff to the grid </w:t>
      </w:r>
      <m:oMath>
        <m:r>
          <w:ins w:id="1069" w:author="ZHOU XUDONG" w:date="2020-08-19T16:26:00Z">
            <w:rPr>
              <w:rFonts w:ascii="Cambria Math" w:eastAsia="Arial" w:hAnsi="Cambria Math" w:cs="Arial"/>
              <w:color w:val="000000"/>
              <w:sz w:val="21"/>
              <w:szCs w:val="21"/>
            </w:rPr>
            <m:t>i</m:t>
          </w:ins>
        </m:r>
      </m:oMath>
      <w:del w:id="1070" w:author="ZHOU XUDONG" w:date="2020-08-19T16:26:00Z">
        <w:r w:rsidDel="000818F6">
          <w:rPr>
            <w:rFonts w:ascii="Arial" w:eastAsia="Arial" w:hAnsi="Arial" w:cs="Arial"/>
            <w:color w:val="000000"/>
            <w:sz w:val="21"/>
            <w:szCs w:val="21"/>
          </w:rPr>
          <w:delText>i</w:delText>
        </w:r>
      </w:del>
      <w:r>
        <w:rPr>
          <w:rFonts w:ascii="Arial" w:eastAsia="Arial" w:hAnsi="Arial" w:cs="Arial"/>
          <w:color w:val="000000"/>
          <w:sz w:val="21"/>
          <w:szCs w:val="21"/>
        </w:rPr>
        <w:t>.</w:t>
      </w:r>
    </w:p>
    <w:p w14:paraId="65E33F2F"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59FBCE6E" w14:textId="77777777" w:rsidR="00954414" w:rsidRDefault="00E82155">
      <w:pPr>
        <w:pStyle w:val="1"/>
        <w:pPrChange w:id="1071" w:author="ZHOU XUDONG" w:date="2020-08-18T18:22:00Z">
          <w:pPr>
            <w:keepNext/>
            <w:pBdr>
              <w:top w:val="nil"/>
              <w:left w:val="nil"/>
              <w:bottom w:val="nil"/>
              <w:right w:val="nil"/>
              <w:between w:val="nil"/>
            </w:pBdr>
            <w:spacing w:before="600" w:after="100" w:line="360" w:lineRule="auto"/>
          </w:pPr>
        </w:pPrChange>
      </w:pPr>
      <w:r>
        <w:br w:type="page"/>
      </w:r>
      <w:bookmarkStart w:id="1072" w:name="_Toc50476760"/>
      <w:r>
        <w:lastRenderedPageBreak/>
        <w:t>4. River Network Map</w:t>
      </w:r>
      <w:bookmarkEnd w:id="1072"/>
    </w:p>
    <w:p w14:paraId="2C2B426E"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river network map and its associated sub-grid topographic parameters required for the CaMa-Flood simulations are stored in the </w:t>
      </w:r>
      <w:r>
        <w:rPr>
          <w:rFonts w:ascii="Cambria" w:eastAsia="Cambria" w:hAnsi="Cambria" w:cs="Cambria"/>
          <w:b/>
          <w:color w:val="000000"/>
          <w:sz w:val="21"/>
          <w:szCs w:val="21"/>
          <w:shd w:val="clear" w:color="auto" w:fill="D9D9D9"/>
        </w:rPr>
        <w:t>$(CaMa-Flood)/map/</w:t>
      </w:r>
      <w:r>
        <w:rPr>
          <w:rFonts w:ascii="Arial" w:eastAsia="Arial" w:hAnsi="Arial" w:cs="Arial"/>
          <w:color w:val="000000"/>
          <w:sz w:val="21"/>
          <w:szCs w:val="21"/>
        </w:rPr>
        <w:t xml:space="preserve"> directory. These maps are generated from the fine-resolution global flow direction maps (MERIT Hydro [Yamazaki et al, 2019]; with hydrologically adjusted elevation (MERIT DEM [Yamazaki et al. 2017; Yamazaki et al. 2012] and river width data [Yamazaki et al. 2014]) by the upscaling algorithm FLOW [Yamazaki et al., 2009].</w:t>
      </w:r>
    </w:p>
    <w:p w14:paraId="12A04217" w14:textId="77777777" w:rsidR="00954414" w:rsidDel="00C3663F" w:rsidRDefault="00E82155">
      <w:pPr>
        <w:pBdr>
          <w:top w:val="nil"/>
          <w:left w:val="nil"/>
          <w:bottom w:val="nil"/>
          <w:right w:val="nil"/>
          <w:between w:val="nil"/>
        </w:pBdr>
        <w:spacing w:after="180" w:line="420" w:lineRule="auto"/>
        <w:ind w:firstLine="284"/>
        <w:jc w:val="both"/>
        <w:rPr>
          <w:del w:id="1073" w:author="ZHOU XUDONG" w:date="2020-08-19T16:28:00Z"/>
          <w:rFonts w:ascii="Arial" w:eastAsia="Arial" w:hAnsi="Arial" w:cs="Arial"/>
          <w:color w:val="000000"/>
          <w:sz w:val="21"/>
          <w:szCs w:val="21"/>
        </w:rPr>
      </w:pPr>
      <w:r>
        <w:rPr>
          <w:rFonts w:ascii="Arial" w:eastAsia="Arial" w:hAnsi="Arial" w:cs="Arial"/>
          <w:color w:val="000000"/>
          <w:sz w:val="21"/>
          <w:szCs w:val="21"/>
        </w:rPr>
        <w:t xml:space="preserve">The dataset in the </w:t>
      </w:r>
      <w:r>
        <w:rPr>
          <w:rFonts w:ascii="Cambria" w:eastAsia="Cambria" w:hAnsi="Cambria" w:cs="Cambria"/>
          <w:b/>
          <w:color w:val="000000"/>
          <w:sz w:val="21"/>
          <w:szCs w:val="21"/>
          <w:shd w:val="clear" w:color="auto" w:fill="D9D9D9"/>
        </w:rPr>
        <w:t>map/</w:t>
      </w:r>
      <w:r>
        <w:rPr>
          <w:rFonts w:ascii="Arial" w:eastAsia="Arial" w:hAnsi="Arial" w:cs="Arial"/>
          <w:color w:val="000000"/>
          <w:sz w:val="21"/>
          <w:szCs w:val="21"/>
        </w:rPr>
        <w:t xml:space="preserve"> directory is prepared in the “plain binary” format, which consists of the sequence (nx*ny) of data without any header. The default data array is from 180W to 180E and from 90N to 90S in case of global gridded maps. The byte order of the data is “little endian”.</w:t>
      </w:r>
      <w:ins w:id="1074" w:author="Xudong Zhou" w:date="2020-02-20T07:41:00Z">
        <w:r>
          <w:rPr>
            <w:rFonts w:ascii="Arial" w:eastAsia="Arial" w:hAnsi="Arial" w:cs="Arial"/>
            <w:color w:val="000000"/>
            <w:sz w:val="21"/>
            <w:szCs w:val="21"/>
          </w:rPr>
          <w:t xml:space="preserve"> </w:t>
        </w:r>
      </w:ins>
      <w:del w:id="1075" w:author="Xudong Zhou" w:date="2020-02-20T07:41:00Z">
        <w:r>
          <w:rPr>
            <w:rFonts w:ascii="Arial" w:eastAsia="Arial" w:hAnsi="Arial" w:cs="Arial"/>
            <w:color w:val="000000"/>
            <w:sz w:val="21"/>
            <w:szCs w:val="21"/>
          </w:rPr>
          <w:delText xml:space="preserve"> </w:delText>
        </w:r>
        <w:r>
          <w:delText xml:space="preserve">     </w:delText>
        </w:r>
      </w:del>
      <w:r>
        <w:rPr>
          <w:rFonts w:ascii="Arial" w:eastAsia="Arial" w:hAnsi="Arial" w:cs="Arial"/>
          <w:color w:val="000000"/>
          <w:sz w:val="21"/>
          <w:szCs w:val="21"/>
        </w:rPr>
        <w:t>The description files (</w:t>
      </w:r>
      <w:r>
        <w:rPr>
          <w:rFonts w:ascii="Cambria" w:eastAsia="Cambria" w:hAnsi="Cambria" w:cs="Cambria"/>
          <w:b/>
          <w:color w:val="000000"/>
          <w:sz w:val="21"/>
          <w:szCs w:val="21"/>
          <w:shd w:val="clear" w:color="auto" w:fill="D9D9D9"/>
        </w:rPr>
        <w:t>*.ctl</w:t>
      </w:r>
      <w:r>
        <w:rPr>
          <w:rFonts w:ascii="Arial" w:eastAsia="Arial" w:hAnsi="Arial" w:cs="Arial"/>
          <w:color w:val="000000"/>
          <w:sz w:val="21"/>
          <w:szCs w:val="21"/>
        </w:rPr>
        <w:t>) to visualize the data on GrADS are included along with the map datasets.</w:t>
      </w:r>
    </w:p>
    <w:p w14:paraId="291434D0" w14:textId="77777777" w:rsidR="00954414" w:rsidRDefault="00954414" w:rsidP="00C3663F">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073ADBD8" w14:textId="77777777" w:rsidR="00954414" w:rsidRDefault="00E82155">
      <w:pPr>
        <w:pStyle w:val="2"/>
        <w:pPrChange w:id="1076" w:author="ZHOU XUDONG" w:date="2020-08-18T18:22:00Z">
          <w:pPr>
            <w:keepNext/>
            <w:pBdr>
              <w:top w:val="nil"/>
              <w:left w:val="nil"/>
              <w:bottom w:val="nil"/>
              <w:right w:val="nil"/>
              <w:between w:val="nil"/>
            </w:pBdr>
            <w:spacing w:before="240" w:after="100" w:line="360" w:lineRule="auto"/>
          </w:pPr>
        </w:pPrChange>
      </w:pPr>
      <w:bookmarkStart w:id="1077" w:name="_Toc50476761"/>
      <w:r>
        <w:t>4.1 Global 15</w:t>
      </w:r>
      <w:ins w:id="1078" w:author="ZHOU XUDONG" w:date="2020-08-18T17:36:00Z">
        <w:r w:rsidR="00D1736D">
          <w:t>-arc</w:t>
        </w:r>
      </w:ins>
      <w:del w:id="1079" w:author="ZHOU XUDONG" w:date="2020-08-18T17:36:00Z">
        <w:r w:rsidDel="00D1736D">
          <w:delText xml:space="preserve"> </w:delText>
        </w:r>
      </w:del>
      <w:r>
        <w:t>min</w:t>
      </w:r>
      <w:del w:id="1080" w:author="ZHOU XUDONG" w:date="2020-08-18T17:36:00Z">
        <w:r w:rsidDel="00D1736D">
          <w:delText>ute</w:delText>
        </w:r>
      </w:del>
      <w:r>
        <w:t xml:space="preserve"> river network map (glb_15min/)</w:t>
      </w:r>
      <w:bookmarkEnd w:id="1077"/>
    </w:p>
    <w:p w14:paraId="78109D7F" w14:textId="40ED0812"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three sets of a river network map and topographic parameters are prepared in the CaMa-Flood v</w:t>
      </w:r>
      <w:ins w:id="1081" w:author="山崎　大" w:date="2020-12-23T13:47:00Z">
        <w:r w:rsidR="005A0105">
          <w:rPr>
            <w:rFonts w:ascii="Arial" w:eastAsia="Arial" w:hAnsi="Arial" w:cs="Arial"/>
            <w:color w:val="000000"/>
            <w:sz w:val="21"/>
            <w:szCs w:val="21"/>
          </w:rPr>
          <w:t>4.0</w:t>
        </w:r>
      </w:ins>
      <w:del w:id="1082" w:author="山崎　大" w:date="2020-12-23T13:47:00Z">
        <w:r w:rsidDel="005A0105">
          <w:rPr>
            <w:rFonts w:ascii="Arial" w:eastAsia="Arial" w:hAnsi="Arial" w:cs="Arial"/>
            <w:color w:val="000000"/>
            <w:sz w:val="21"/>
            <w:szCs w:val="21"/>
          </w:rPr>
          <w:delText>3.9</w:delText>
        </w:r>
      </w:del>
      <w:r>
        <w:rPr>
          <w:rFonts w:ascii="Arial" w:eastAsia="Arial" w:hAnsi="Arial" w:cs="Arial"/>
          <w:color w:val="000000"/>
          <w:sz w:val="21"/>
          <w:szCs w:val="21"/>
        </w:rPr>
        <w:t xml:space="preserve"> package. The </w:t>
      </w:r>
      <w:r>
        <w:rPr>
          <w:rFonts w:ascii="Cambria" w:eastAsia="Cambria" w:hAnsi="Cambria" w:cs="Cambria"/>
          <w:b/>
          <w:color w:val="000000"/>
          <w:sz w:val="21"/>
          <w:szCs w:val="21"/>
          <w:shd w:val="clear" w:color="auto" w:fill="D9D9D9"/>
        </w:rPr>
        <w:t>glb_15min/</w:t>
      </w:r>
      <w:r>
        <w:rPr>
          <w:rFonts w:ascii="Arial" w:eastAsia="Arial" w:hAnsi="Arial" w:cs="Arial"/>
          <w:color w:val="000000"/>
          <w:sz w:val="21"/>
          <w:szCs w:val="21"/>
        </w:rPr>
        <w:t xml:space="preserve"> directory contains the grid-vector-hybrid river network map at the 15</w:t>
      </w:r>
      <w:ins w:id="1083" w:author="ZHOU XUDONG" w:date="2020-08-18T17:36:00Z">
        <w:r w:rsidR="00D1736D">
          <w:rPr>
            <w:rFonts w:ascii="Arial" w:eastAsia="Arial" w:hAnsi="Arial" w:cs="Arial"/>
            <w:color w:val="000000"/>
            <w:sz w:val="21"/>
            <w:szCs w:val="21"/>
          </w:rPr>
          <w:t>-arcmin</w:t>
        </w:r>
      </w:ins>
      <w:del w:id="1084" w:author="ZHOU XUDONG" w:date="2020-08-18T17:36:00Z">
        <w:r w:rsidDel="00D1736D">
          <w:rPr>
            <w:rFonts w:ascii="Arial" w:eastAsia="Arial" w:hAnsi="Arial" w:cs="Arial"/>
            <w:color w:val="000000"/>
            <w:sz w:val="21"/>
            <w:szCs w:val="21"/>
          </w:rPr>
          <w:delText>minute</w:delText>
        </w:r>
      </w:del>
      <w:r>
        <w:rPr>
          <w:rFonts w:ascii="Arial" w:eastAsia="Arial" w:hAnsi="Arial" w:cs="Arial"/>
          <w:color w:val="000000"/>
          <w:sz w:val="21"/>
          <w:szCs w:val="21"/>
        </w:rPr>
        <w:t xml:space="preserve"> resolution. The river network map is upscaled from the 3” MERIT Hydro. Each 15min grid box corresponds to one unit-catchment (Figure 4.1</w:t>
      </w:r>
      <w:del w:id="1085" w:author="ZHOU XUDONG" w:date="2020-08-18T18:35:00Z">
        <w:r w:rsidDel="002D7909">
          <w:rPr>
            <w:rFonts w:ascii="Arial" w:eastAsia="Arial" w:hAnsi="Arial" w:cs="Arial"/>
            <w:color w:val="000000"/>
            <w:sz w:val="21"/>
            <w:szCs w:val="21"/>
          </w:rPr>
          <w:delText>a</w:delText>
        </w:r>
      </w:del>
      <w:r>
        <w:rPr>
          <w:rFonts w:ascii="Arial" w:eastAsia="Arial" w:hAnsi="Arial" w:cs="Arial"/>
          <w:color w:val="000000"/>
          <w:sz w:val="21"/>
          <w:szCs w:val="21"/>
        </w:rPr>
        <w:t>), so that the grid-vector-hybrid river network map is easy to handle in the analysis and visualization procedure, though the computational efficiency is about half of the vector-based river network map.</w:t>
      </w:r>
    </w:p>
    <w:p w14:paraId="3076FB89"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5F9C8DE9"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lastRenderedPageBreak/>
        <w:drawing>
          <wp:inline distT="0" distB="0" distL="0" distR="0" wp14:anchorId="62C1768E" wp14:editId="32EE0EB6">
            <wp:extent cx="3200400" cy="3187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200400" cy="3187700"/>
                    </a:xfrm>
                    <a:prstGeom prst="rect">
                      <a:avLst/>
                    </a:prstGeom>
                    <a:ln/>
                  </pic:spPr>
                </pic:pic>
              </a:graphicData>
            </a:graphic>
          </wp:inline>
        </w:drawing>
      </w:r>
    </w:p>
    <w:p w14:paraId="13FD0701" w14:textId="77777777" w:rsidR="00954414" w:rsidRDefault="00E82155">
      <w:pPr>
        <w:keepLines/>
        <w:pBdr>
          <w:top w:val="nil"/>
          <w:left w:val="nil"/>
          <w:bottom w:val="nil"/>
          <w:right w:val="nil"/>
          <w:between w:val="nil"/>
        </w:pBdr>
        <w:spacing w:line="300" w:lineRule="auto"/>
        <w:jc w:val="both"/>
        <w:rPr>
          <w:rFonts w:ascii="Arial" w:eastAsia="Arial" w:hAnsi="Arial" w:cs="Arial"/>
          <w:b/>
          <w:color w:val="000000"/>
          <w:sz w:val="20"/>
          <w:szCs w:val="20"/>
        </w:rPr>
      </w:pPr>
      <w:r>
        <w:rPr>
          <w:rFonts w:ascii="Arial" w:eastAsia="Arial" w:hAnsi="Arial" w:cs="Arial"/>
          <w:b/>
          <w:color w:val="000000"/>
          <w:sz w:val="20"/>
          <w:szCs w:val="20"/>
        </w:rPr>
        <w:t>Figure 4.1: Discretization of unit-catchments in the river network map. The outlet pixel of each unit-catchment is marked with a blue circle.</w:t>
      </w:r>
    </w:p>
    <w:p w14:paraId="6D025F4B"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information of the dimension of the river network map is written in the </w:t>
      </w:r>
      <w:r>
        <w:rPr>
          <w:rFonts w:ascii="Cambria" w:eastAsia="Cambria" w:hAnsi="Cambria" w:cs="Cambria"/>
          <w:b/>
          <w:color w:val="000000"/>
          <w:sz w:val="21"/>
          <w:szCs w:val="21"/>
          <w:shd w:val="clear" w:color="auto" w:fill="D9D9D9"/>
        </w:rPr>
        <w:t>params.txt</w:t>
      </w:r>
      <w:r>
        <w:rPr>
          <w:rFonts w:ascii="Arial" w:eastAsia="Arial" w:hAnsi="Arial" w:cs="Arial"/>
          <w:color w:val="000000"/>
          <w:sz w:val="21"/>
          <w:szCs w:val="21"/>
        </w:rPr>
        <w:t xml:space="preserve">. The size of the river network map (east-west grid number, </w:t>
      </w:r>
      <w:r>
        <w:rPr>
          <w:rFonts w:ascii="Cambria" w:eastAsia="Cambria" w:hAnsi="Cambria" w:cs="Cambria"/>
          <w:b/>
          <w:color w:val="000000"/>
          <w:sz w:val="21"/>
          <w:szCs w:val="21"/>
          <w:shd w:val="clear" w:color="auto" w:fill="D9D9D9"/>
        </w:rPr>
        <w:t>nx</w:t>
      </w:r>
      <w:r>
        <w:rPr>
          <w:rFonts w:ascii="Arial" w:eastAsia="Arial" w:hAnsi="Arial" w:cs="Arial"/>
          <w:color w:val="000000"/>
          <w:sz w:val="21"/>
          <w:szCs w:val="21"/>
        </w:rPr>
        <w:t xml:space="preserve">; north-south grid number, </w:t>
      </w:r>
      <w:r>
        <w:rPr>
          <w:rFonts w:ascii="Cambria" w:eastAsia="Cambria" w:hAnsi="Cambria" w:cs="Cambria"/>
          <w:b/>
          <w:color w:val="000000"/>
          <w:sz w:val="21"/>
          <w:szCs w:val="21"/>
          <w:shd w:val="clear" w:color="auto" w:fill="D9D9D9"/>
        </w:rPr>
        <w:t>ny</w:t>
      </w:r>
      <w:r>
        <w:rPr>
          <w:rFonts w:ascii="Arial" w:eastAsia="Arial" w:hAnsi="Arial" w:cs="Arial"/>
          <w:color w:val="000000"/>
          <w:sz w:val="21"/>
          <w:szCs w:val="21"/>
        </w:rPr>
        <w:t>), number of floodplain layers (</w:t>
      </w:r>
      <w:r>
        <w:rPr>
          <w:rFonts w:ascii="Times New Roman" w:eastAsia="Times New Roman" w:hAnsi="Times New Roman" w:cs="Times New Roman"/>
          <w:b/>
          <w:color w:val="000000"/>
          <w:sz w:val="21"/>
          <w:szCs w:val="21"/>
          <w:shd w:val="clear" w:color="auto" w:fill="D9D9D9"/>
        </w:rPr>
        <w:t>nfpl</w:t>
      </w:r>
      <w:r>
        <w:rPr>
          <w:rFonts w:ascii="Arial" w:eastAsia="Arial" w:hAnsi="Arial" w:cs="Arial"/>
          <w:color w:val="000000"/>
          <w:sz w:val="21"/>
          <w:szCs w:val="21"/>
        </w:rPr>
        <w:t>), size of the grid box (</w:t>
      </w:r>
      <w:r>
        <w:rPr>
          <w:rFonts w:ascii="Times New Roman" w:eastAsia="Times New Roman" w:hAnsi="Times New Roman" w:cs="Times New Roman"/>
          <w:b/>
          <w:color w:val="000000"/>
          <w:sz w:val="21"/>
          <w:szCs w:val="21"/>
          <w:shd w:val="clear" w:color="auto" w:fill="D9D9D9"/>
        </w:rPr>
        <w:t>gsize</w:t>
      </w:r>
      <w:r>
        <w:rPr>
          <w:rFonts w:ascii="Arial" w:eastAsia="Arial" w:hAnsi="Arial" w:cs="Arial"/>
          <w:color w:val="000000"/>
          <w:sz w:val="21"/>
          <w:szCs w:val="21"/>
        </w:rPr>
        <w:t>), and the domain boundary (</w:t>
      </w:r>
      <w:r>
        <w:rPr>
          <w:rFonts w:ascii="Times New Roman" w:eastAsia="Times New Roman" w:hAnsi="Times New Roman" w:cs="Times New Roman"/>
          <w:b/>
          <w:color w:val="000000"/>
          <w:sz w:val="21"/>
          <w:szCs w:val="21"/>
          <w:shd w:val="clear" w:color="auto" w:fill="D9D9D9"/>
        </w:rPr>
        <w:t>west</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east</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south</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north</w:t>
      </w:r>
      <w:r>
        <w:rPr>
          <w:rFonts w:ascii="Arial" w:eastAsia="Arial" w:hAnsi="Arial" w:cs="Arial"/>
          <w:color w:val="000000"/>
          <w:sz w:val="21"/>
          <w:szCs w:val="21"/>
        </w:rPr>
        <w:t>)</w:t>
      </w:r>
      <w:ins w:id="1086" w:author="ZHOU XUDONG" w:date="2020-08-18T17:36:00Z">
        <w:r w:rsidR="00D1736D">
          <w:rPr>
            <w:rFonts w:ascii="Arial" w:eastAsia="Arial" w:hAnsi="Arial" w:cs="Arial"/>
            <w:color w:val="000000"/>
            <w:sz w:val="21"/>
            <w:szCs w:val="21"/>
          </w:rPr>
          <w:t xml:space="preserve"> </w:t>
        </w:r>
      </w:ins>
      <w:del w:id="1087" w:author="ZHOU XUDONG" w:date="2020-08-18T17:36:00Z">
        <w:r w:rsidDel="00D1736D">
          <w:rPr>
            <w:rFonts w:ascii="Arial" w:eastAsia="Arial" w:hAnsi="Arial" w:cs="Arial"/>
            <w:color w:val="000000"/>
            <w:sz w:val="21"/>
            <w:szCs w:val="21"/>
          </w:rPr>
          <w:delText>,</w:delText>
        </w:r>
      </w:del>
      <w:r>
        <w:rPr>
          <w:rFonts w:ascii="Arial" w:eastAsia="Arial" w:hAnsi="Arial" w:cs="Arial"/>
          <w:color w:val="000000"/>
          <w:sz w:val="21"/>
          <w:szCs w:val="21"/>
        </w:rPr>
        <w:t>are listed.</w:t>
      </w:r>
    </w:p>
    <w:p w14:paraId="0F0EA75A"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river network map (</w:t>
      </w:r>
      <w:r>
        <w:rPr>
          <w:rFonts w:ascii="Cambria" w:eastAsia="Cambria" w:hAnsi="Cambria" w:cs="Cambria"/>
          <w:b/>
          <w:color w:val="000000"/>
          <w:sz w:val="21"/>
          <w:szCs w:val="21"/>
          <w:shd w:val="clear" w:color="auto" w:fill="D9D9D9"/>
        </w:rPr>
        <w:t>nextxy.bin</w:t>
      </w:r>
      <w:r>
        <w:rPr>
          <w:rFonts w:ascii="Arial" w:eastAsia="Arial" w:hAnsi="Arial" w:cs="Arial"/>
          <w:color w:val="000000"/>
          <w:sz w:val="21"/>
          <w:szCs w:val="21"/>
        </w:rPr>
        <w:t>) prescribes the downstream cell of each grid cell. The records 1 and 2 denote the downstream grid point ix (</w:t>
      </w:r>
      <w:r>
        <w:rPr>
          <w:rFonts w:ascii="Cambria" w:eastAsia="Cambria" w:hAnsi="Cambria" w:cs="Cambria"/>
          <w:b/>
          <w:color w:val="000000"/>
          <w:sz w:val="21"/>
          <w:szCs w:val="21"/>
          <w:shd w:val="clear" w:color="auto" w:fill="D9D9D9"/>
        </w:rPr>
        <w:t>nextx</w:t>
      </w:r>
      <w:r>
        <w:rPr>
          <w:rFonts w:ascii="Arial" w:eastAsia="Arial" w:hAnsi="Arial" w:cs="Arial"/>
          <w:color w:val="000000"/>
          <w:sz w:val="21"/>
          <w:szCs w:val="21"/>
        </w:rPr>
        <w:t>) and iy (</w:t>
      </w:r>
      <w:r>
        <w:rPr>
          <w:rFonts w:ascii="Cambria" w:eastAsia="Cambria" w:hAnsi="Cambria" w:cs="Cambria"/>
          <w:b/>
          <w:color w:val="000000"/>
          <w:sz w:val="21"/>
          <w:szCs w:val="21"/>
          <w:shd w:val="clear" w:color="auto" w:fill="D9D9D9"/>
        </w:rPr>
        <w:t>nexty</w:t>
      </w:r>
      <w:r>
        <w:rPr>
          <w:rFonts w:ascii="Arial" w:eastAsia="Arial" w:hAnsi="Arial" w:cs="Arial"/>
          <w:color w:val="000000"/>
          <w:sz w:val="21"/>
          <w:szCs w:val="21"/>
        </w:rPr>
        <w:t>), respectively. The cell number in nextxy.bin is in the Fortran system (i.e. Top-left cell is [1,1] and bottom right cell is [nx,ny]). The river mouth is represented as -9, inland termination is -10, and ocean (undefined) is -9999. The river network map is prepared as “relative downstream format” (</w:t>
      </w:r>
      <w:r w:rsidRPr="0082752F">
        <w:rPr>
          <w:rFonts w:ascii="Arial" w:eastAsia="Arial" w:hAnsi="Arial" w:cs="Arial"/>
          <w:color w:val="000000"/>
          <w:sz w:val="21"/>
          <w:szCs w:val="21"/>
          <w:highlight w:val="lightGray"/>
          <w:rPrChange w:id="1088" w:author="ZHOU XUDONG" w:date="2020-08-19T16:29:00Z">
            <w:rPr>
              <w:rFonts w:ascii="Arial" w:eastAsia="Arial" w:hAnsi="Arial" w:cs="Arial"/>
              <w:color w:val="000000"/>
              <w:sz w:val="21"/>
              <w:szCs w:val="21"/>
            </w:rPr>
          </w:rPrChange>
        </w:rPr>
        <w:t>downxy.bin</w:t>
      </w:r>
      <w:r>
        <w:rPr>
          <w:rFonts w:ascii="Arial" w:eastAsia="Arial" w:hAnsi="Arial" w:cs="Arial"/>
          <w:color w:val="000000"/>
          <w:sz w:val="21"/>
          <w:szCs w:val="21"/>
        </w:rPr>
        <w:t xml:space="preserve">), in which the relative location of the downstream grid is stored. If the considering cell is [ix,jy] and its downstream is [jx,jy], and in case (jx=ix+dx, jy=iy+dy); the </w:t>
      </w:r>
      <w:r>
        <w:rPr>
          <w:rFonts w:ascii="Arial" w:eastAsia="Arial" w:hAnsi="Arial" w:cs="Arial"/>
          <w:color w:val="000000"/>
          <w:sz w:val="21"/>
          <w:szCs w:val="21"/>
          <w:shd w:val="clear" w:color="auto" w:fill="D9D9D9"/>
        </w:rPr>
        <w:t>nextxy.bin</w:t>
      </w:r>
      <w:r>
        <w:rPr>
          <w:rFonts w:ascii="Arial" w:eastAsia="Arial" w:hAnsi="Arial" w:cs="Arial"/>
          <w:color w:val="000000"/>
          <w:sz w:val="21"/>
          <w:szCs w:val="21"/>
        </w:rPr>
        <w:t xml:space="preserve"> represents the downstream by (jx,jy), while </w:t>
      </w:r>
      <w:r>
        <w:rPr>
          <w:rFonts w:ascii="Arial" w:eastAsia="Arial" w:hAnsi="Arial" w:cs="Arial"/>
          <w:color w:val="000000"/>
          <w:sz w:val="21"/>
          <w:szCs w:val="21"/>
          <w:shd w:val="clear" w:color="auto" w:fill="D9D9D9"/>
        </w:rPr>
        <w:t>downxy.bin</w:t>
      </w:r>
      <w:r>
        <w:rPr>
          <w:rFonts w:ascii="Arial" w:eastAsia="Arial" w:hAnsi="Arial" w:cs="Arial"/>
          <w:color w:val="000000"/>
          <w:sz w:val="21"/>
          <w:szCs w:val="21"/>
        </w:rPr>
        <w:t xml:space="preserve"> represents the downstream by (dx,dy).</w:t>
      </w:r>
    </w:p>
    <w:p w14:paraId="4036D8C6" w14:textId="29C7A428"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A set of topographic parameters (Figure 4.2a) consists of the unit-catchment area </w:t>
      </w:r>
      <m:oMath>
        <m:r>
          <w:rPr>
            <w:rFonts w:ascii="Cambria Math" w:eastAsia="Arial" w:hAnsi="Cambria Math" w:cs="Arial"/>
            <w:color w:val="000000"/>
            <w:sz w:val="21"/>
            <w:szCs w:val="21"/>
          </w:rPr>
          <m:t>A</m:t>
        </m:r>
        <m:r>
          <w:rPr>
            <w:rFonts w:ascii="Cambria Math" w:eastAsia="Arial" w:hAnsi="Cambria Math" w:cs="Arial"/>
            <w:color w:val="000000"/>
            <w:sz w:val="21"/>
            <w:szCs w:val="21"/>
            <w:vertAlign w:val="subscript"/>
          </w:rPr>
          <m:t>c</m:t>
        </m:r>
      </m:oMath>
      <w:r>
        <w:rPr>
          <w:rFonts w:ascii="Arial" w:eastAsia="Arial" w:hAnsi="Arial" w:cs="Arial"/>
          <w:color w:val="000000"/>
          <w:sz w:val="21"/>
          <w:szCs w:val="21"/>
        </w:rPr>
        <w:t xml:space="preserve"> [m</w:t>
      </w:r>
      <w:r>
        <w:rPr>
          <w:rFonts w:ascii="Arial" w:eastAsia="Arial" w:hAnsi="Arial" w:cs="Arial"/>
          <w:color w:val="000000"/>
          <w:sz w:val="21"/>
          <w:szCs w:val="21"/>
          <w:vertAlign w:val="superscript"/>
        </w:rPr>
        <w:t>2</w:t>
      </w:r>
      <w:r>
        <w:rPr>
          <w:rFonts w:ascii="Arial" w:eastAsia="Arial" w:hAnsi="Arial" w:cs="Arial"/>
          <w:color w:val="000000"/>
          <w:sz w:val="21"/>
          <w:szCs w:val="21"/>
        </w:rPr>
        <w:t>] (</w:t>
      </w:r>
      <w:r>
        <w:rPr>
          <w:rFonts w:ascii="Cambria" w:eastAsia="Cambria" w:hAnsi="Cambria" w:cs="Cambria"/>
          <w:b/>
          <w:color w:val="000000"/>
          <w:sz w:val="21"/>
          <w:szCs w:val="21"/>
          <w:shd w:val="clear" w:color="auto" w:fill="D9D9D9"/>
        </w:rPr>
        <w:t>ctmare</w:t>
      </w:r>
      <w:r>
        <w:rPr>
          <w:rFonts w:ascii="Arial" w:eastAsia="Arial" w:hAnsi="Arial" w:cs="Arial"/>
          <w:color w:val="000000"/>
          <w:sz w:val="21"/>
          <w:szCs w:val="21"/>
        </w:rPr>
        <w:t xml:space="preserve">), base elevation </w:t>
      </w:r>
      <m:oMath>
        <m:r>
          <w:rPr>
            <w:rFonts w:ascii="Cambria Math" w:eastAsia="Arial" w:hAnsi="Cambria Math" w:cs="Arial"/>
            <w:color w:val="000000"/>
            <w:sz w:val="21"/>
            <w:szCs w:val="21"/>
          </w:rPr>
          <m:t>Z</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elevtn</w:t>
      </w:r>
      <w:r>
        <w:rPr>
          <w:rFonts w:ascii="Arial" w:eastAsia="Arial" w:hAnsi="Arial" w:cs="Arial"/>
          <w:color w:val="000000"/>
          <w:sz w:val="21"/>
          <w:szCs w:val="21"/>
        </w:rPr>
        <w:t xml:space="preserve">), channel length </w:t>
      </w:r>
      <m:oMath>
        <m:r>
          <w:rPr>
            <w:rFonts w:ascii="Cambria Math" w:eastAsia="Arial" w:hAnsi="Cambria Math" w:cs="Arial"/>
            <w:color w:val="000000"/>
            <w:sz w:val="21"/>
            <w:szCs w:val="21"/>
          </w:rPr>
          <m:t>L</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rivlen</w:t>
      </w:r>
      <w:r>
        <w:rPr>
          <w:rFonts w:ascii="Arial" w:eastAsia="Arial" w:hAnsi="Arial" w:cs="Arial"/>
          <w:color w:val="000000"/>
          <w:sz w:val="21"/>
          <w:szCs w:val="21"/>
        </w:rPr>
        <w:t xml:space="preserve">), channel depth </w:t>
      </w:r>
      <m:oMath>
        <m:r>
          <w:rPr>
            <w:rFonts w:ascii="Cambria Math" w:eastAsia="Arial" w:hAnsi="Cambria Math" w:cs="Arial"/>
            <w:color w:val="000000"/>
            <w:sz w:val="21"/>
            <w:szCs w:val="21"/>
          </w:rPr>
          <m:t>B</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rivhgt</w:t>
      </w:r>
      <w:r>
        <w:rPr>
          <w:rFonts w:ascii="Arial" w:eastAsia="Arial" w:hAnsi="Arial" w:cs="Arial"/>
          <w:color w:val="000000"/>
          <w:sz w:val="21"/>
          <w:szCs w:val="21"/>
        </w:rPr>
        <w:t xml:space="preserve">), channel width </w:t>
      </w:r>
      <m:oMath>
        <m:r>
          <w:rPr>
            <w:rFonts w:ascii="Cambria Math" w:eastAsia="Arial" w:hAnsi="Cambria Math" w:cs="Arial"/>
            <w:color w:val="000000"/>
            <w:sz w:val="21"/>
            <w:szCs w:val="21"/>
          </w:rPr>
          <m:t>W</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rivwth</w:t>
      </w:r>
      <w:r>
        <w:rPr>
          <w:rFonts w:ascii="Arial" w:eastAsia="Arial" w:hAnsi="Arial" w:cs="Arial"/>
          <w:color w:val="000000"/>
          <w:sz w:val="21"/>
          <w:szCs w:val="21"/>
        </w:rPr>
        <w:t xml:space="preserve">), downstream distance </w:t>
      </w:r>
      <m:oMath>
        <m:r>
          <w:rPr>
            <w:rFonts w:ascii="Cambria Math" w:eastAsia="Arial" w:hAnsi="Cambria Math" w:cs="Arial"/>
            <w:color w:val="000000"/>
            <w:sz w:val="21"/>
            <w:szCs w:val="21"/>
          </w:rPr>
          <m:t>X</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nxtdst</w:t>
      </w:r>
      <w:r>
        <w:rPr>
          <w:rFonts w:ascii="Arial" w:eastAsia="Arial" w:hAnsi="Arial" w:cs="Arial"/>
          <w:color w:val="000000"/>
          <w:sz w:val="21"/>
          <w:szCs w:val="21"/>
        </w:rPr>
        <w:t xml:space="preserve">), and floodplain </w:t>
      </w:r>
      <w:r>
        <w:rPr>
          <w:rFonts w:ascii="Arial" w:eastAsia="Arial" w:hAnsi="Arial" w:cs="Arial"/>
          <w:color w:val="000000"/>
          <w:sz w:val="21"/>
          <w:szCs w:val="21"/>
        </w:rPr>
        <w:lastRenderedPageBreak/>
        <w:t xml:space="preserve">elevation profile </w:t>
      </w:r>
      <m:oMath>
        <m:sSub>
          <m:sSubPr>
            <m:ctrlPr>
              <w:ins w:id="1089" w:author="ZHOU XUDONG" w:date="2020-08-19T16:31:00Z">
                <w:rPr>
                  <w:rFonts w:ascii="Cambria Math" w:eastAsia="Arial" w:hAnsi="Cambria Math" w:cs="Arial"/>
                  <w:i/>
                  <w:color w:val="000000"/>
                  <w:sz w:val="21"/>
                  <w:szCs w:val="21"/>
                </w:rPr>
              </w:ins>
            </m:ctrlPr>
          </m:sSubPr>
          <m:e>
            <m:r>
              <w:ins w:id="1090" w:author="ZHOU XUDONG" w:date="2020-08-19T16:31:00Z">
                <w:rPr>
                  <w:rFonts w:ascii="Cambria Math" w:eastAsia="Arial" w:hAnsi="Cambria Math" w:cs="Arial"/>
                  <w:color w:val="000000"/>
                  <w:sz w:val="21"/>
                  <w:szCs w:val="21"/>
                </w:rPr>
                <m:t>D</m:t>
              </w:ins>
            </m:r>
          </m:e>
          <m:sub>
            <m:r>
              <w:ins w:id="1091" w:author="ZHOU XUDONG" w:date="2020-08-19T16:31:00Z">
                <w:rPr>
                  <w:rFonts w:ascii="Cambria Math" w:eastAsia="Arial" w:hAnsi="Cambria Math" w:cs="Arial"/>
                  <w:color w:val="000000"/>
                  <w:sz w:val="21"/>
                  <w:szCs w:val="21"/>
                </w:rPr>
                <m:t>f</m:t>
              </w:ins>
            </m:r>
          </m:sub>
        </m:sSub>
        <m:r>
          <w:del w:id="1092" w:author="ZHOU XUDONG" w:date="2020-08-19T16:31:00Z">
            <w:rPr>
              <w:rFonts w:ascii="Cambria Math" w:eastAsia="Arial" w:hAnsi="Cambria Math" w:cs="Arial"/>
              <w:color w:val="000000"/>
              <w:sz w:val="21"/>
              <w:szCs w:val="21"/>
            </w:rPr>
            <m:t>D</m:t>
          </w:del>
        </m:r>
        <m:r>
          <w:del w:id="1093" w:author="ZHOU XUDONG" w:date="2020-08-19T16:31:00Z">
            <w:rPr>
              <w:rFonts w:ascii="Cambria Math" w:eastAsia="Arial" w:hAnsi="Cambria Math" w:cs="Arial"/>
              <w:color w:val="000000"/>
              <w:sz w:val="21"/>
              <w:szCs w:val="21"/>
              <w:vertAlign w:val="subscript"/>
            </w:rPr>
            <m:t>f</m:t>
          </w:del>
        </m:r>
        <m:r>
          <w:rPr>
            <w:rFonts w:ascii="Cambria Math" w:eastAsia="Arial" w:hAnsi="Cambria Math" w:cs="Arial"/>
            <w:color w:val="000000"/>
            <w:sz w:val="21"/>
            <w:szCs w:val="21"/>
          </w:rPr>
          <m:t>=D(</m:t>
        </m:r>
        <m:sSub>
          <m:sSubPr>
            <m:ctrlPr>
              <w:ins w:id="1094" w:author="ZHOU XUDONG" w:date="2020-08-19T16:31:00Z">
                <w:rPr>
                  <w:rFonts w:ascii="Cambria Math" w:eastAsia="Arial" w:hAnsi="Cambria Math" w:cs="Arial"/>
                  <w:i/>
                  <w:color w:val="000000"/>
                  <w:sz w:val="21"/>
                  <w:szCs w:val="21"/>
                </w:rPr>
              </w:ins>
            </m:ctrlPr>
          </m:sSubPr>
          <m:e>
            <m:r>
              <w:ins w:id="1095" w:author="ZHOU XUDONG" w:date="2020-08-19T16:31:00Z">
                <w:rPr>
                  <w:rFonts w:ascii="Cambria Math" w:eastAsia="Arial" w:hAnsi="Cambria Math" w:cs="Arial"/>
                  <w:color w:val="000000"/>
                  <w:sz w:val="21"/>
                  <w:szCs w:val="21"/>
                </w:rPr>
                <m:t>A</m:t>
              </w:ins>
            </m:r>
          </m:e>
          <m:sub>
            <m:r>
              <w:ins w:id="1096" w:author="ZHOU XUDONG" w:date="2020-08-19T16:31:00Z">
                <w:rPr>
                  <w:rFonts w:ascii="Cambria Math" w:eastAsia="Arial" w:hAnsi="Cambria Math" w:cs="Arial"/>
                  <w:color w:val="000000"/>
                  <w:sz w:val="21"/>
                  <w:szCs w:val="21"/>
                </w:rPr>
                <m:t>f</m:t>
              </w:ins>
            </m:r>
          </m:sub>
        </m:sSub>
        <m:r>
          <w:del w:id="1097" w:author="ZHOU XUDONG" w:date="2020-08-19T16:31:00Z">
            <w:rPr>
              <w:rFonts w:ascii="Cambria Math" w:eastAsia="Arial" w:hAnsi="Cambria Math" w:cs="Arial"/>
              <w:color w:val="000000"/>
              <w:sz w:val="21"/>
              <w:szCs w:val="21"/>
            </w:rPr>
            <m:t>A</m:t>
          </w:del>
        </m:r>
        <m:r>
          <w:del w:id="1098" w:author="ZHOU XUDONG" w:date="2020-08-19T16:31:00Z">
            <w:rPr>
              <w:rFonts w:ascii="Cambria Math" w:eastAsia="Arial" w:hAnsi="Cambria Math" w:cs="Arial"/>
              <w:color w:val="000000"/>
              <w:sz w:val="21"/>
              <w:szCs w:val="21"/>
              <w:vertAlign w:val="subscript"/>
            </w:rPr>
            <m:t>f</m:t>
          </w:del>
        </m:r>
        <m:r>
          <w:rPr>
            <w:rFonts w:ascii="Cambria Math" w:eastAsia="Arial" w:hAnsi="Cambria Math" w:cs="Arial"/>
            <w:color w:val="000000"/>
            <w:sz w:val="21"/>
            <w:szCs w:val="21"/>
          </w:rPr>
          <m:t>)</m:t>
        </m:r>
      </m:oMath>
      <w:r>
        <w:rPr>
          <w:rFonts w:ascii="Arial" w:eastAsia="Arial" w:hAnsi="Arial" w:cs="Arial"/>
          <w:color w:val="000000"/>
          <w:sz w:val="21"/>
          <w:szCs w:val="21"/>
        </w:rPr>
        <w:t xml:space="preserve"> [m] (</w:t>
      </w:r>
      <w:r>
        <w:rPr>
          <w:rFonts w:ascii="Cambria" w:eastAsia="Cambria" w:hAnsi="Cambria" w:cs="Cambria"/>
          <w:b/>
          <w:color w:val="000000"/>
          <w:sz w:val="21"/>
          <w:szCs w:val="21"/>
          <w:shd w:val="clear" w:color="auto" w:fill="D9D9D9"/>
        </w:rPr>
        <w:t>fldhgt</w:t>
      </w:r>
      <w:r>
        <w:rPr>
          <w:rFonts w:ascii="Arial" w:eastAsia="Arial" w:hAnsi="Arial" w:cs="Arial"/>
          <w:color w:val="000000"/>
          <w:sz w:val="21"/>
          <w:szCs w:val="21"/>
        </w:rPr>
        <w:t xml:space="preserve">). The floodplain elevation profile is the CDF function (Figure 4.2b) of the height above the nearest river channel within each unit-catchment (Figure 4.2c), which is used to calculate the flooded area </w:t>
      </w:r>
      <m:oMath>
        <m:sSub>
          <m:sSubPr>
            <m:ctrlPr>
              <w:ins w:id="1099" w:author="ZHOU XUDONG" w:date="2020-08-19T16:31:00Z">
                <w:rPr>
                  <w:rFonts w:ascii="Cambria Math" w:eastAsia="Arial" w:hAnsi="Cambria Math" w:cs="Arial"/>
                  <w:i/>
                  <w:color w:val="000000"/>
                  <w:sz w:val="21"/>
                  <w:szCs w:val="21"/>
                </w:rPr>
              </w:ins>
            </m:ctrlPr>
          </m:sSubPr>
          <m:e>
            <m:r>
              <w:ins w:id="1100" w:author="ZHOU XUDONG" w:date="2020-08-19T16:31:00Z">
                <w:rPr>
                  <w:rFonts w:ascii="Cambria Math" w:eastAsia="Arial" w:hAnsi="Cambria Math" w:cs="Arial"/>
                  <w:color w:val="000000"/>
                  <w:sz w:val="21"/>
                  <w:szCs w:val="21"/>
                </w:rPr>
                <m:t>A</m:t>
              </w:ins>
            </m:r>
          </m:e>
          <m:sub>
            <m:r>
              <w:ins w:id="1101" w:author="ZHOU XUDONG" w:date="2020-08-19T16:31:00Z">
                <w:rPr>
                  <w:rFonts w:ascii="Cambria Math" w:eastAsia="Arial" w:hAnsi="Cambria Math" w:cs="Arial"/>
                  <w:color w:val="000000"/>
                  <w:sz w:val="21"/>
                  <w:szCs w:val="21"/>
                </w:rPr>
                <m:t>f</m:t>
              </w:ins>
            </m:r>
          </m:sub>
        </m:sSub>
        <m:r>
          <w:del w:id="1102" w:author="ZHOU XUDONG" w:date="2020-08-19T16:31:00Z">
            <w:rPr>
              <w:rFonts w:ascii="Cambria Math" w:eastAsia="Arial" w:hAnsi="Cambria Math" w:cs="Arial"/>
              <w:color w:val="000000"/>
              <w:sz w:val="21"/>
              <w:szCs w:val="21"/>
            </w:rPr>
            <m:t>A</m:t>
          </w:del>
        </m:r>
        <m:r>
          <w:del w:id="1103" w:author="ZHOU XUDONG" w:date="2020-08-19T16:31:00Z">
            <w:rPr>
              <w:rFonts w:ascii="Cambria Math" w:eastAsia="Arial" w:hAnsi="Cambria Math" w:cs="Arial"/>
              <w:color w:val="000000"/>
              <w:sz w:val="21"/>
              <w:szCs w:val="21"/>
              <w:vertAlign w:val="subscript"/>
            </w:rPr>
            <m:t>f</m:t>
          </w:del>
        </m:r>
      </m:oMath>
      <w:r>
        <w:rPr>
          <w:rFonts w:ascii="Arial" w:eastAsia="Arial" w:hAnsi="Arial" w:cs="Arial"/>
          <w:color w:val="000000"/>
          <w:sz w:val="21"/>
          <w:szCs w:val="21"/>
        </w:rPr>
        <w:t xml:space="preserve"> [m</w:t>
      </w:r>
      <w:r>
        <w:rPr>
          <w:rFonts w:ascii="Arial" w:eastAsia="Arial" w:hAnsi="Arial" w:cs="Arial"/>
          <w:color w:val="000000"/>
          <w:sz w:val="21"/>
          <w:szCs w:val="21"/>
          <w:vertAlign w:val="superscript"/>
        </w:rPr>
        <w:t>2</w:t>
      </w:r>
      <w:r>
        <w:rPr>
          <w:rFonts w:ascii="Arial" w:eastAsia="Arial" w:hAnsi="Arial" w:cs="Arial"/>
          <w:color w:val="000000"/>
          <w:sz w:val="21"/>
          <w:szCs w:val="21"/>
        </w:rPr>
        <w:t xml:space="preserve">] from the flood depth </w:t>
      </w:r>
      <m:oMath>
        <m:sSub>
          <m:sSubPr>
            <m:ctrlPr>
              <w:ins w:id="1104" w:author="ZHOU XUDONG" w:date="2020-08-19T16:31:00Z">
                <w:rPr>
                  <w:rFonts w:ascii="Cambria Math" w:eastAsia="Arial" w:hAnsi="Cambria Math" w:cs="Arial"/>
                  <w:i/>
                  <w:color w:val="000000"/>
                  <w:sz w:val="21"/>
                  <w:szCs w:val="21"/>
                </w:rPr>
              </w:ins>
            </m:ctrlPr>
          </m:sSubPr>
          <m:e>
            <m:r>
              <w:ins w:id="1105" w:author="ZHOU XUDONG" w:date="2020-08-19T16:31:00Z">
                <w:rPr>
                  <w:rFonts w:ascii="Cambria Math" w:eastAsia="Arial" w:hAnsi="Cambria Math" w:cs="Arial"/>
                  <w:color w:val="000000"/>
                  <w:sz w:val="21"/>
                  <w:szCs w:val="21"/>
                </w:rPr>
                <m:t>D</m:t>
              </w:ins>
            </m:r>
          </m:e>
          <m:sub>
            <m:r>
              <w:ins w:id="1106" w:author="ZHOU XUDONG" w:date="2020-08-19T16:31:00Z">
                <w:rPr>
                  <w:rFonts w:ascii="Cambria Math" w:eastAsia="Arial" w:hAnsi="Cambria Math" w:cs="Arial"/>
                  <w:color w:val="000000"/>
                  <w:sz w:val="21"/>
                  <w:szCs w:val="21"/>
                </w:rPr>
                <m:t>f</m:t>
              </w:ins>
            </m:r>
          </m:sub>
        </m:sSub>
        <m:r>
          <w:del w:id="1107" w:author="ZHOU XUDONG" w:date="2020-08-19T16:31:00Z">
            <w:rPr>
              <w:rFonts w:ascii="Cambria Math" w:eastAsia="Arial" w:hAnsi="Cambria Math" w:cs="Arial"/>
              <w:color w:val="000000"/>
              <w:sz w:val="21"/>
              <w:szCs w:val="21"/>
            </w:rPr>
            <m:t>D</m:t>
          </w:del>
        </m:r>
        <m:r>
          <w:del w:id="1108" w:author="ZHOU XUDONG" w:date="2020-08-19T16:31:00Z">
            <w:rPr>
              <w:rFonts w:ascii="Cambria Math" w:eastAsia="Arial" w:hAnsi="Cambria Math" w:cs="Arial"/>
              <w:color w:val="000000"/>
              <w:sz w:val="21"/>
              <w:szCs w:val="21"/>
              <w:vertAlign w:val="subscript"/>
            </w:rPr>
            <m:t>f</m:t>
          </w:del>
        </m:r>
      </m:oMath>
      <w:r>
        <w:rPr>
          <w:rFonts w:ascii="Arial" w:eastAsia="Arial" w:hAnsi="Arial" w:cs="Arial"/>
          <w:color w:val="000000"/>
          <w:sz w:val="21"/>
          <w:szCs w:val="21"/>
        </w:rPr>
        <w:t xml:space="preserve"> [m]. 10 values from each 10</w:t>
      </w:r>
      <w:r>
        <w:rPr>
          <w:rFonts w:ascii="Arial" w:eastAsia="Arial" w:hAnsi="Arial" w:cs="Arial"/>
          <w:color w:val="000000"/>
          <w:sz w:val="21"/>
          <w:szCs w:val="21"/>
          <w:vertAlign w:val="superscript"/>
        </w:rPr>
        <w:t>th</w:t>
      </w:r>
      <w:r>
        <w:rPr>
          <w:rFonts w:ascii="Arial" w:eastAsia="Arial" w:hAnsi="Arial" w:cs="Arial"/>
          <w:color w:val="000000"/>
          <w:sz w:val="21"/>
          <w:szCs w:val="21"/>
        </w:rPr>
        <w:t xml:space="preserve"> percentile of the CDF function are stored in </w:t>
      </w:r>
      <w:r>
        <w:rPr>
          <w:rFonts w:ascii="Cambria" w:eastAsia="Cambria" w:hAnsi="Cambria" w:cs="Cambria"/>
          <w:b/>
          <w:color w:val="000000"/>
          <w:sz w:val="21"/>
          <w:szCs w:val="21"/>
          <w:shd w:val="clear" w:color="auto" w:fill="D9D9D9"/>
        </w:rPr>
        <w:t>fldhgt.bin</w:t>
      </w:r>
      <w:r>
        <w:rPr>
          <w:rFonts w:ascii="Arial" w:eastAsia="Arial" w:hAnsi="Arial" w:cs="Arial"/>
          <w:color w:val="000000"/>
          <w:sz w:val="21"/>
          <w:szCs w:val="21"/>
        </w:rPr>
        <w:t xml:space="preserve">. For example, the record 3 of the </w:t>
      </w:r>
      <w:r>
        <w:rPr>
          <w:rFonts w:ascii="Cambria" w:eastAsia="Cambria" w:hAnsi="Cambria" w:cs="Cambria"/>
          <w:b/>
          <w:color w:val="000000"/>
          <w:sz w:val="21"/>
          <w:szCs w:val="21"/>
          <w:shd w:val="clear" w:color="auto" w:fill="D9D9D9"/>
        </w:rPr>
        <w:t>fldhgt.bin</w:t>
      </w:r>
      <w:r>
        <w:rPr>
          <w:rFonts w:ascii="Arial" w:eastAsia="Arial" w:hAnsi="Arial" w:cs="Arial"/>
          <w:color w:val="000000"/>
          <w:sz w:val="21"/>
          <w:szCs w:val="21"/>
        </w:rPr>
        <w:t xml:space="preserve"> represents the flood depth [m] of the unit-catchment when 30% of its area is flooded.</w:t>
      </w:r>
    </w:p>
    <w:p w14:paraId="1326FCCC"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Channel width and depth parameters (</w:t>
      </w:r>
      <w:r>
        <w:rPr>
          <w:rFonts w:ascii="Times New Roman" w:eastAsia="Times New Roman" w:hAnsi="Times New Roman" w:cs="Times New Roman"/>
          <w:b/>
          <w:color w:val="000000"/>
          <w:sz w:val="21"/>
          <w:szCs w:val="21"/>
          <w:shd w:val="clear" w:color="auto" w:fill="D9D9D9"/>
        </w:rPr>
        <w:t>rivwth.bin</w:t>
      </w:r>
      <w:r>
        <w:rPr>
          <w:rFonts w:ascii="Arial" w:eastAsia="Arial" w:hAnsi="Arial" w:cs="Arial"/>
          <w:color w:val="000000"/>
          <w:sz w:val="21"/>
          <w:szCs w:val="21"/>
        </w:rPr>
        <w:t xml:space="preserve">, </w:t>
      </w:r>
      <w:r>
        <w:rPr>
          <w:rFonts w:ascii="Times New Roman" w:eastAsia="Times New Roman" w:hAnsi="Times New Roman" w:cs="Times New Roman"/>
          <w:b/>
          <w:color w:val="000000"/>
          <w:sz w:val="21"/>
          <w:szCs w:val="21"/>
          <w:shd w:val="clear" w:color="auto" w:fill="D9D9D9"/>
        </w:rPr>
        <w:t>rivhgt.bin</w:t>
      </w:r>
      <w:r>
        <w:rPr>
          <w:rFonts w:ascii="Arial" w:eastAsia="Arial" w:hAnsi="Arial" w:cs="Arial"/>
          <w:color w:val="000000"/>
          <w:sz w:val="21"/>
          <w:szCs w:val="21"/>
        </w:rPr>
        <w:t xml:space="preserve">) are calculated using empirical equations (see </w:t>
      </w:r>
      <w:r>
        <w:rPr>
          <w:rFonts w:ascii="Times New Roman" w:eastAsia="Times New Roman" w:hAnsi="Times New Roman" w:cs="Times New Roman"/>
          <w:b/>
          <w:color w:val="000000"/>
          <w:sz w:val="21"/>
          <w:szCs w:val="21"/>
          <w:shd w:val="clear" w:color="auto" w:fill="D9D9D9"/>
        </w:rPr>
        <w:t>map/src_param/s01-channel_params.sh</w:t>
      </w:r>
      <w:r>
        <w:rPr>
          <w:rFonts w:ascii="Arial" w:eastAsia="Arial" w:hAnsi="Arial" w:cs="Arial"/>
          <w:color w:val="000000"/>
          <w:sz w:val="21"/>
          <w:szCs w:val="21"/>
        </w:rPr>
        <w:t>). The satellite-based river width from MERIT Hydro width [Yamazaki et al. 2019; Yamazaki et al., 2014b] is also prepared (</w:t>
      </w:r>
      <w:r>
        <w:rPr>
          <w:rFonts w:ascii="Times New Roman" w:eastAsia="Times New Roman" w:hAnsi="Times New Roman" w:cs="Times New Roman"/>
          <w:b/>
          <w:color w:val="000000"/>
          <w:sz w:val="21"/>
          <w:szCs w:val="21"/>
          <w:shd w:val="clear" w:color="auto" w:fill="D9D9D9"/>
        </w:rPr>
        <w:t>width.bin</w:t>
      </w:r>
      <w:r>
        <w:rPr>
          <w:rFonts w:ascii="Arial" w:eastAsia="Arial" w:hAnsi="Arial" w:cs="Arial"/>
          <w:color w:val="000000"/>
          <w:sz w:val="21"/>
          <w:szCs w:val="21"/>
        </w:rPr>
        <w:t>). The recommended channel width data for calculation is the integrated channel width (</w:t>
      </w:r>
      <w:r>
        <w:rPr>
          <w:rFonts w:ascii="Times" w:eastAsia="Times" w:hAnsi="Times" w:cs="Times"/>
          <w:b/>
          <w:color w:val="000000"/>
          <w:sz w:val="21"/>
          <w:szCs w:val="21"/>
          <w:shd w:val="clear" w:color="auto" w:fill="D9D9D9"/>
        </w:rPr>
        <w:t>rivwth_gwdlr.bin</w:t>
      </w:r>
      <w:r>
        <w:rPr>
          <w:rFonts w:ascii="Arial" w:eastAsia="Arial" w:hAnsi="Arial" w:cs="Arial"/>
          <w:color w:val="000000"/>
          <w:sz w:val="21"/>
          <w:szCs w:val="21"/>
        </w:rPr>
        <w:t xml:space="preserve">, calculated by </w:t>
      </w:r>
      <w:r w:rsidRPr="00042881">
        <w:rPr>
          <w:rFonts w:ascii="Times" w:eastAsia="Times" w:hAnsi="Times" w:cs="Times"/>
          <w:b/>
          <w:color w:val="000000"/>
          <w:sz w:val="21"/>
          <w:szCs w:val="21"/>
          <w:highlight w:val="lightGray"/>
          <w:rPrChange w:id="1109" w:author="ZHOU XUDONG" w:date="2020-08-18T18:34:00Z">
            <w:rPr>
              <w:rFonts w:ascii="Times" w:eastAsia="Times" w:hAnsi="Times" w:cs="Times"/>
              <w:b/>
              <w:color w:val="000000"/>
              <w:sz w:val="21"/>
              <w:szCs w:val="21"/>
            </w:rPr>
          </w:rPrChange>
        </w:rPr>
        <w:t>set_gwdlr.F90</w:t>
      </w:r>
      <w:r>
        <w:rPr>
          <w:rFonts w:ascii="Arial" w:eastAsia="Arial" w:hAnsi="Arial" w:cs="Arial"/>
          <w:color w:val="000000"/>
          <w:sz w:val="21"/>
          <w:szCs w:val="21"/>
        </w:rPr>
        <w:t>)</w:t>
      </w:r>
    </w:p>
    <w:p w14:paraId="59BCE1EB"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drawing>
          <wp:inline distT="0" distB="0" distL="0" distR="0" wp14:anchorId="71B72FE2" wp14:editId="1BB4F427">
            <wp:extent cx="5397500" cy="1727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397500" cy="1727200"/>
                    </a:xfrm>
                    <a:prstGeom prst="rect">
                      <a:avLst/>
                    </a:prstGeom>
                    <a:ln/>
                  </pic:spPr>
                </pic:pic>
              </a:graphicData>
            </a:graphic>
          </wp:inline>
        </w:drawing>
      </w:r>
    </w:p>
    <w:p w14:paraId="3E33DCF9" w14:textId="77777777" w:rsidR="00954414" w:rsidRDefault="00E82155">
      <w:pPr>
        <w:keepLines/>
        <w:pBdr>
          <w:top w:val="nil"/>
          <w:left w:val="nil"/>
          <w:bottom w:val="nil"/>
          <w:right w:val="nil"/>
          <w:between w:val="nil"/>
        </w:pBdr>
        <w:spacing w:line="300" w:lineRule="auto"/>
        <w:jc w:val="both"/>
        <w:rPr>
          <w:rFonts w:ascii="Arial" w:eastAsia="Arial" w:hAnsi="Arial" w:cs="Arial"/>
          <w:b/>
          <w:color w:val="000000"/>
          <w:sz w:val="20"/>
          <w:szCs w:val="20"/>
        </w:rPr>
      </w:pPr>
      <w:r>
        <w:rPr>
          <w:rFonts w:ascii="Arial" w:eastAsia="Arial" w:hAnsi="Arial" w:cs="Arial"/>
          <w:b/>
          <w:color w:val="000000"/>
          <w:sz w:val="20"/>
          <w:szCs w:val="20"/>
        </w:rPr>
        <w:t>Figure 4.2: (a) Schematic illustration of the sub-grid parameters for the river channel and floodplains. (b) Unit-catchment topography. The height above the nearest river channel is shown by the background color. (c) Floodplain elevation profile.</w:t>
      </w:r>
    </w:p>
    <w:p w14:paraId="66B105CF" w14:textId="77777777" w:rsidR="00954414" w:rsidRDefault="00954414">
      <w:pPr>
        <w:pBdr>
          <w:top w:val="nil"/>
          <w:left w:val="nil"/>
          <w:bottom w:val="nil"/>
          <w:right w:val="nil"/>
          <w:between w:val="nil"/>
        </w:pBdr>
        <w:spacing w:after="180" w:line="420" w:lineRule="auto"/>
        <w:jc w:val="both"/>
        <w:rPr>
          <w:rFonts w:ascii="Arial" w:eastAsia="Arial" w:hAnsi="Arial" w:cs="Arial"/>
          <w:color w:val="000000"/>
          <w:sz w:val="21"/>
          <w:szCs w:val="21"/>
        </w:rPr>
        <w:pPrChange w:id="1110" w:author="ZHOU XUDONG" w:date="2020-08-19T16:32:00Z">
          <w:pPr>
            <w:pBdr>
              <w:top w:val="nil"/>
              <w:left w:val="nil"/>
              <w:bottom w:val="nil"/>
              <w:right w:val="nil"/>
              <w:between w:val="nil"/>
            </w:pBdr>
            <w:spacing w:after="180" w:line="420" w:lineRule="auto"/>
            <w:ind w:firstLine="284"/>
            <w:jc w:val="both"/>
          </w:pPr>
        </w:pPrChange>
      </w:pPr>
    </w:p>
    <w:p w14:paraId="3038CFBC" w14:textId="77777777" w:rsidR="00954414" w:rsidRDefault="00E82155">
      <w:pPr>
        <w:pBdr>
          <w:top w:val="nil"/>
          <w:left w:val="nil"/>
          <w:bottom w:val="nil"/>
          <w:right w:val="nil"/>
          <w:between w:val="nil"/>
        </w:pBdr>
        <w:spacing w:after="180" w:line="420" w:lineRule="auto"/>
        <w:ind w:firstLine="284"/>
        <w:jc w:val="both"/>
        <w:rPr>
          <w:ins w:id="1111" w:author="ZHOU XUDONG" w:date="2020-08-18T18:28:00Z"/>
          <w:rFonts w:ascii="Arial" w:eastAsia="Arial" w:hAnsi="Arial" w:cs="Arial"/>
          <w:color w:val="000000"/>
          <w:sz w:val="21"/>
          <w:szCs w:val="21"/>
        </w:rPr>
      </w:pPr>
      <w:r>
        <w:rPr>
          <w:rFonts w:ascii="Arial" w:eastAsia="Arial" w:hAnsi="Arial" w:cs="Arial"/>
          <w:color w:val="000000"/>
          <w:sz w:val="21"/>
          <w:szCs w:val="21"/>
        </w:rPr>
        <w:t>The input matrix (lookup table) for interpolating gridded runoff forcing to irregular unit-catchments is also prepared (</w:t>
      </w:r>
      <w:r>
        <w:rPr>
          <w:rFonts w:ascii="Cambria" w:eastAsia="Cambria" w:hAnsi="Cambria" w:cs="Cambria"/>
          <w:b/>
          <w:color w:val="000000"/>
          <w:sz w:val="21"/>
          <w:szCs w:val="21"/>
          <w:shd w:val="clear" w:color="auto" w:fill="D9D9D9"/>
        </w:rPr>
        <w:t>inpmat-test_1deg.bin</w:t>
      </w:r>
      <w:del w:id="1112" w:author="ZHOU XUDONG" w:date="2020-08-18T18:28:00Z">
        <w:r w:rsidDel="00192CE7">
          <w:delText xml:space="preserve">     </w:delText>
        </w:r>
      </w:del>
      <w:r>
        <w:rPr>
          <w:rFonts w:ascii="Arial" w:eastAsia="Arial" w:hAnsi="Arial" w:cs="Arial"/>
          <w:color w:val="000000"/>
          <w:sz w:val="21"/>
          <w:szCs w:val="21"/>
        </w:rPr>
        <w:t>). Each unit-catchment receives input water mass from the input grid boxes which overlap the unit-catchment. The input water mass into the grid cell i is calculated by Equation (4.1):</w:t>
      </w:r>
    </w:p>
    <w:p w14:paraId="0E862A9A" w14:textId="2781DB02" w:rsidR="00192CE7" w:rsidRDefault="00192CE7">
      <w:pPr>
        <w:pBdr>
          <w:top w:val="nil"/>
          <w:left w:val="nil"/>
          <w:bottom w:val="nil"/>
          <w:right w:val="nil"/>
          <w:between w:val="nil"/>
        </w:pBdr>
        <w:tabs>
          <w:tab w:val="center" w:pos="4253"/>
          <w:tab w:val="right" w:pos="8222"/>
        </w:tabs>
        <w:spacing w:after="180" w:line="420" w:lineRule="auto"/>
        <w:ind w:firstLine="284"/>
        <w:jc w:val="both"/>
        <w:rPr>
          <w:rFonts w:ascii="Arial" w:eastAsia="Arial" w:hAnsi="Arial" w:cs="Arial"/>
          <w:color w:val="000000"/>
          <w:sz w:val="21"/>
          <w:szCs w:val="21"/>
        </w:rPr>
        <w:pPrChange w:id="1113" w:author="ZHOU XUDONG" w:date="2020-08-18T18:30:00Z">
          <w:pPr>
            <w:pBdr>
              <w:top w:val="nil"/>
              <w:left w:val="nil"/>
              <w:bottom w:val="nil"/>
              <w:right w:val="nil"/>
              <w:between w:val="nil"/>
            </w:pBdr>
            <w:spacing w:after="180" w:line="420" w:lineRule="auto"/>
            <w:ind w:firstLine="284"/>
            <w:jc w:val="both"/>
          </w:pPr>
        </w:pPrChange>
      </w:pPr>
      <w:ins w:id="1114" w:author="ZHOU XUDONG" w:date="2020-08-18T18:30:00Z">
        <w:r>
          <w:rPr>
            <w:rFonts w:ascii="Arial" w:eastAsia="Arial" w:hAnsi="Arial" w:cs="Arial"/>
            <w:color w:val="000000"/>
            <w:sz w:val="21"/>
            <w:szCs w:val="21"/>
          </w:rPr>
          <w:tab/>
        </w:r>
      </w:ins>
      <m:oMath>
        <m:sSub>
          <m:sSubPr>
            <m:ctrlPr>
              <w:ins w:id="1115" w:author="ZHOU XUDONG" w:date="2020-08-18T18:29:00Z">
                <w:rPr>
                  <w:rFonts w:ascii="Cambria Math" w:eastAsia="Arial" w:hAnsi="Cambria Math" w:cs="Arial"/>
                  <w:i/>
                  <w:color w:val="000000"/>
                  <w:sz w:val="21"/>
                  <w:szCs w:val="21"/>
                </w:rPr>
              </w:ins>
            </m:ctrlPr>
          </m:sSubPr>
          <m:e>
            <m:r>
              <w:ins w:id="1116" w:author="ZHOU XUDONG" w:date="2020-08-18T18:29:00Z">
                <w:rPr>
                  <w:rFonts w:ascii="Cambria Math" w:eastAsia="Arial" w:hAnsi="Cambria Math" w:cs="Arial"/>
                  <w:color w:val="000000"/>
                  <w:sz w:val="21"/>
                  <w:szCs w:val="21"/>
                </w:rPr>
                <m:t>F</m:t>
              </w:ins>
            </m:r>
          </m:e>
          <m:sub>
            <m:r>
              <w:ins w:id="1117" w:author="ZHOU XUDONG" w:date="2020-08-18T18:29:00Z">
                <w:rPr>
                  <w:rFonts w:ascii="Cambria Math" w:eastAsia="Arial" w:hAnsi="Cambria Math" w:cs="Arial"/>
                  <w:color w:val="000000"/>
                  <w:sz w:val="21"/>
                  <w:szCs w:val="21"/>
                </w:rPr>
                <m:t>i</m:t>
              </w:ins>
            </m:r>
          </m:sub>
        </m:sSub>
        <m:r>
          <w:ins w:id="1118" w:author="ZHOU XUDONG" w:date="2020-08-18T18:29:00Z">
            <w:rPr>
              <w:rFonts w:ascii="Cambria Math" w:eastAsia="Arial" w:hAnsi="Cambria Math" w:cs="Arial"/>
              <w:color w:val="000000"/>
              <w:sz w:val="21"/>
              <w:szCs w:val="21"/>
            </w:rPr>
            <m:t>=</m:t>
          </w:ins>
        </m:r>
        <m:nary>
          <m:naryPr>
            <m:chr m:val="∑"/>
            <m:limLoc m:val="subSup"/>
            <m:supHide m:val="1"/>
            <m:ctrlPr>
              <w:ins w:id="1119" w:author="ZHOU XUDONG" w:date="2020-08-18T18:29:00Z">
                <w:rPr>
                  <w:rFonts w:ascii="Cambria Math" w:eastAsia="Arial" w:hAnsi="Cambria Math" w:cs="Arial"/>
                  <w:i/>
                  <w:color w:val="000000"/>
                  <w:sz w:val="21"/>
                  <w:szCs w:val="21"/>
                </w:rPr>
              </w:ins>
            </m:ctrlPr>
          </m:naryPr>
          <m:sub>
            <m:r>
              <w:ins w:id="1120" w:author="ZHOU XUDONG" w:date="2020-08-18T18:29:00Z">
                <w:rPr>
                  <w:rFonts w:ascii="Cambria Math" w:eastAsia="Arial" w:hAnsi="Cambria Math" w:cs="Arial"/>
                  <w:color w:val="000000"/>
                  <w:sz w:val="21"/>
                  <w:szCs w:val="21"/>
                </w:rPr>
                <m:t>N</m:t>
              </w:ins>
            </m:r>
          </m:sub>
          <m:sup/>
          <m:e>
            <m:sSub>
              <m:sSubPr>
                <m:ctrlPr>
                  <w:ins w:id="1121" w:author="ZHOU XUDONG" w:date="2020-08-18T18:29:00Z">
                    <w:rPr>
                      <w:rFonts w:ascii="Cambria Math" w:eastAsia="Arial" w:hAnsi="Cambria Math" w:cs="Arial"/>
                      <w:i/>
                      <w:color w:val="000000"/>
                      <w:sz w:val="21"/>
                      <w:szCs w:val="21"/>
                    </w:rPr>
                  </w:ins>
                </m:ctrlPr>
              </m:sSubPr>
              <m:e>
                <m:r>
                  <w:ins w:id="1122" w:author="ZHOU XUDONG" w:date="2020-08-18T18:29:00Z">
                    <w:rPr>
                      <w:rFonts w:ascii="Cambria Math" w:eastAsia="Arial" w:hAnsi="Cambria Math" w:cs="Arial"/>
                      <w:color w:val="000000"/>
                      <w:sz w:val="21"/>
                      <w:szCs w:val="21"/>
                    </w:rPr>
                    <m:t>A</m:t>
                  </w:ins>
                </m:r>
              </m:e>
              <m:sub>
                <m:r>
                  <w:ins w:id="1123" w:author="ZHOU XUDONG" w:date="2020-08-18T18:29:00Z">
                    <w:rPr>
                      <w:rFonts w:ascii="Cambria Math" w:eastAsia="Arial" w:hAnsi="Cambria Math" w:cs="Arial"/>
                      <w:color w:val="000000"/>
                      <w:sz w:val="21"/>
                      <w:szCs w:val="21"/>
                    </w:rPr>
                    <m:t>i,j</m:t>
                  </w:ins>
                </m:r>
              </m:sub>
            </m:sSub>
            <m:sSub>
              <m:sSubPr>
                <m:ctrlPr>
                  <w:ins w:id="1124" w:author="ZHOU XUDONG" w:date="2020-08-18T18:29:00Z">
                    <w:rPr>
                      <w:rFonts w:ascii="Cambria Math" w:eastAsia="Arial" w:hAnsi="Cambria Math" w:cs="Arial"/>
                      <w:i/>
                      <w:color w:val="000000"/>
                      <w:sz w:val="21"/>
                      <w:szCs w:val="21"/>
                    </w:rPr>
                  </w:ins>
                </m:ctrlPr>
              </m:sSubPr>
              <m:e>
                <m:r>
                  <w:ins w:id="1125" w:author="ZHOU XUDONG" w:date="2020-08-18T18:29:00Z">
                    <w:rPr>
                      <w:rFonts w:ascii="Cambria Math" w:eastAsia="Arial" w:hAnsi="Cambria Math" w:cs="Arial"/>
                      <w:color w:val="000000"/>
                      <w:sz w:val="21"/>
                      <w:szCs w:val="21"/>
                    </w:rPr>
                    <m:t>R</m:t>
                  </w:ins>
                </m:r>
              </m:e>
              <m:sub>
                <m:r>
                  <w:ins w:id="1126" w:author="ZHOU XUDONG" w:date="2020-08-18T18:29:00Z">
                    <w:rPr>
                      <w:rFonts w:ascii="Cambria Math" w:eastAsia="Arial" w:hAnsi="Cambria Math" w:cs="Arial"/>
                      <w:color w:val="000000"/>
                      <w:sz w:val="21"/>
                      <w:szCs w:val="21"/>
                    </w:rPr>
                    <m:t>j</m:t>
                  </w:ins>
                </m:r>
              </m:sub>
            </m:sSub>
          </m:e>
        </m:nary>
      </m:oMath>
      <w:ins w:id="1127" w:author="ZHOU XUDONG" w:date="2020-08-18T18:30:00Z">
        <w:r>
          <w:rPr>
            <w:rFonts w:ascii="Arial" w:eastAsia="Arial" w:hAnsi="Arial" w:cs="Arial"/>
            <w:color w:val="000000"/>
            <w:sz w:val="21"/>
            <w:szCs w:val="21"/>
          </w:rPr>
          <w:tab/>
        </w:r>
      </w:ins>
      <w:ins w:id="1128" w:author="ZHOU XUDONG" w:date="2020-08-18T18:29:00Z">
        <w:r>
          <w:rPr>
            <w:rFonts w:ascii="Arial" w:eastAsia="Arial" w:hAnsi="Arial" w:cs="Arial"/>
            <w:color w:val="000000"/>
            <w:sz w:val="21"/>
            <w:szCs w:val="21"/>
          </w:rPr>
          <w:t>(4.1)</w:t>
        </w:r>
      </w:ins>
    </w:p>
    <w:p w14:paraId="4C1D1E7A" w14:textId="77777777" w:rsidR="00954414" w:rsidDel="00192CE7" w:rsidRDefault="00E82155">
      <w:pPr>
        <w:pBdr>
          <w:top w:val="nil"/>
          <w:left w:val="nil"/>
          <w:bottom w:val="nil"/>
          <w:right w:val="nil"/>
          <w:between w:val="nil"/>
        </w:pBdr>
        <w:spacing w:after="180" w:line="420" w:lineRule="auto"/>
        <w:ind w:firstLine="284"/>
        <w:jc w:val="both"/>
        <w:rPr>
          <w:del w:id="1129" w:author="ZHOU XUDONG" w:date="2020-08-18T18:29:00Z"/>
          <w:rFonts w:ascii="Arial" w:eastAsia="Arial" w:hAnsi="Arial" w:cs="Arial"/>
          <w:color w:val="000000"/>
          <w:sz w:val="21"/>
          <w:szCs w:val="21"/>
        </w:rPr>
      </w:pPr>
      <w:del w:id="1130" w:author="ZHOU XUDONG" w:date="2020-08-18T18:29:00Z">
        <w:r w:rsidDel="00192CE7">
          <w:rPr>
            <w:rFonts w:ascii="Arial" w:eastAsia="Arial" w:hAnsi="Arial" w:cs="Arial"/>
            <w:noProof/>
            <w:color w:val="000000"/>
            <w:sz w:val="36"/>
            <w:szCs w:val="36"/>
            <w:vertAlign w:val="subscript"/>
          </w:rPr>
          <w:drawing>
            <wp:inline distT="0" distB="0" distL="114300" distR="114300" wp14:anchorId="08074A2C" wp14:editId="1AB530D6">
              <wp:extent cx="975995" cy="2635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975995" cy="263525"/>
                      </a:xfrm>
                      <a:prstGeom prst="rect">
                        <a:avLst/>
                      </a:prstGeom>
                      <a:ln/>
                    </pic:spPr>
                  </pic:pic>
                </a:graphicData>
              </a:graphic>
            </wp:inline>
          </w:drawing>
        </w:r>
        <w:r w:rsidDel="00192CE7">
          <w:rPr>
            <w:rFonts w:ascii="Arial" w:eastAsia="Arial" w:hAnsi="Arial" w:cs="Arial"/>
            <w:color w:val="000000"/>
            <w:sz w:val="21"/>
            <w:szCs w:val="21"/>
          </w:rPr>
          <w:tab/>
        </w:r>
        <w:r w:rsidDel="00192CE7">
          <w:rPr>
            <w:rFonts w:ascii="Arial" w:eastAsia="Arial" w:hAnsi="Arial" w:cs="Arial"/>
            <w:color w:val="000000"/>
            <w:sz w:val="21"/>
            <w:szCs w:val="21"/>
          </w:rPr>
          <w:tab/>
        </w:r>
        <w:r w:rsidDel="00192CE7">
          <w:rPr>
            <w:rFonts w:ascii="Arial" w:eastAsia="Arial" w:hAnsi="Arial" w:cs="Arial"/>
            <w:color w:val="000000"/>
            <w:sz w:val="21"/>
            <w:szCs w:val="21"/>
          </w:rPr>
          <w:tab/>
        </w:r>
        <w:r w:rsidDel="00192CE7">
          <w:rPr>
            <w:rFonts w:ascii="Arial" w:eastAsia="Arial" w:hAnsi="Arial" w:cs="Arial"/>
            <w:color w:val="000000"/>
            <w:sz w:val="21"/>
            <w:szCs w:val="21"/>
          </w:rPr>
          <w:tab/>
        </w:r>
        <w:r w:rsidDel="00192CE7">
          <w:rPr>
            <w:rFonts w:ascii="Arial" w:eastAsia="Arial" w:hAnsi="Arial" w:cs="Arial"/>
            <w:color w:val="000000"/>
            <w:sz w:val="21"/>
            <w:szCs w:val="21"/>
          </w:rPr>
          <w:tab/>
        </w:r>
        <w:r w:rsidDel="00192CE7">
          <w:rPr>
            <w:rFonts w:ascii="Arial" w:eastAsia="Arial" w:hAnsi="Arial" w:cs="Arial"/>
            <w:color w:val="000000"/>
            <w:sz w:val="21"/>
            <w:szCs w:val="21"/>
          </w:rPr>
          <w:tab/>
        </w:r>
        <w:r w:rsidDel="00192CE7">
          <w:rPr>
            <w:rFonts w:ascii="Arial" w:eastAsia="Arial" w:hAnsi="Arial" w:cs="Arial"/>
            <w:color w:val="000000"/>
            <w:sz w:val="21"/>
            <w:szCs w:val="21"/>
          </w:rPr>
          <w:tab/>
          <w:delText>(4.1)</w:delText>
        </w:r>
      </w:del>
    </w:p>
    <w:p w14:paraId="14270192" w14:textId="1D4D2B3B"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where </w:t>
      </w:r>
      <m:oMath>
        <m:sSub>
          <m:sSubPr>
            <m:ctrlPr>
              <w:ins w:id="1131" w:author="ZHOU XUDONG" w:date="2020-08-18T18:34:00Z">
                <w:rPr>
                  <w:rFonts w:ascii="Cambria Math" w:eastAsia="Arial" w:hAnsi="Cambria Math" w:cs="Arial"/>
                  <w:i/>
                  <w:color w:val="000000"/>
                  <w:sz w:val="21"/>
                  <w:szCs w:val="21"/>
                </w:rPr>
              </w:ins>
            </m:ctrlPr>
          </m:sSubPr>
          <m:e>
            <m:r>
              <w:ins w:id="1132" w:author="ZHOU XUDONG" w:date="2020-08-18T18:34:00Z">
                <w:rPr>
                  <w:rFonts w:ascii="Cambria Math" w:eastAsia="Arial" w:hAnsi="Cambria Math" w:cs="Arial"/>
                  <w:color w:val="000000"/>
                  <w:sz w:val="21"/>
                  <w:szCs w:val="21"/>
                </w:rPr>
                <m:t>F</m:t>
              </w:ins>
            </m:r>
          </m:e>
          <m:sub>
            <m:r>
              <w:ins w:id="1133" w:author="ZHOU XUDONG" w:date="2020-08-18T18:34:00Z">
                <w:rPr>
                  <w:rFonts w:ascii="Cambria Math" w:eastAsia="Arial" w:hAnsi="Cambria Math" w:cs="Arial"/>
                  <w:color w:val="000000"/>
                  <w:sz w:val="21"/>
                  <w:szCs w:val="21"/>
                </w:rPr>
                <m:t>i</m:t>
              </w:ins>
            </m:r>
          </m:sub>
        </m:sSub>
      </m:oMath>
      <w:del w:id="1134" w:author="ZHOU XUDONG" w:date="2020-08-18T18:34:00Z">
        <w:r w:rsidDel="00042881">
          <w:rPr>
            <w:rFonts w:ascii="Arial" w:eastAsia="Arial" w:hAnsi="Arial" w:cs="Arial"/>
            <w:color w:val="000000"/>
            <w:sz w:val="21"/>
            <w:szCs w:val="21"/>
          </w:rPr>
          <w:delText>F</w:delText>
        </w:r>
        <w:r w:rsidDel="00042881">
          <w:rPr>
            <w:rFonts w:ascii="Arial" w:eastAsia="Arial" w:hAnsi="Arial" w:cs="Arial"/>
            <w:color w:val="000000"/>
            <w:sz w:val="21"/>
            <w:szCs w:val="21"/>
            <w:vertAlign w:val="subscript"/>
          </w:rPr>
          <w:delText>i</w:delText>
        </w:r>
      </w:del>
      <w:r>
        <w:rPr>
          <w:rFonts w:ascii="Arial" w:eastAsia="Arial" w:hAnsi="Arial" w:cs="Arial"/>
          <w:color w:val="000000"/>
          <w:sz w:val="21"/>
          <w:szCs w:val="21"/>
        </w:rPr>
        <w:t xml:space="preserve"> is the input water mass into the grid cell </w:t>
      </w:r>
      <m:oMath>
        <m:r>
          <w:ins w:id="1135" w:author="ZHOU XUDONG" w:date="2020-08-18T18:34:00Z">
            <w:rPr>
              <w:rFonts w:ascii="Cambria Math" w:eastAsia="Arial" w:hAnsi="Cambria Math" w:cs="Arial"/>
              <w:color w:val="000000"/>
              <w:sz w:val="21"/>
              <w:szCs w:val="21"/>
            </w:rPr>
            <m:t>i</m:t>
          </w:ins>
        </m:r>
      </m:oMath>
      <w:ins w:id="1136" w:author="ZHOU XUDONG" w:date="2020-08-18T18:34:00Z">
        <w:r w:rsidR="00042881" w:rsidDel="00042881">
          <w:rPr>
            <w:rFonts w:ascii="Arial" w:eastAsia="Arial" w:hAnsi="Arial" w:cs="Arial"/>
            <w:color w:val="000000"/>
            <w:sz w:val="21"/>
            <w:szCs w:val="21"/>
          </w:rPr>
          <w:t xml:space="preserve"> </w:t>
        </w:r>
      </w:ins>
      <w:del w:id="1137" w:author="ZHOU XUDONG" w:date="2020-08-18T18:34:00Z">
        <w:r w:rsidDel="00042881">
          <w:rPr>
            <w:rFonts w:ascii="Arial" w:eastAsia="Arial" w:hAnsi="Arial" w:cs="Arial"/>
            <w:color w:val="000000"/>
            <w:sz w:val="21"/>
            <w:szCs w:val="21"/>
          </w:rPr>
          <w:delText xml:space="preserve">i </w:delText>
        </w:r>
      </w:del>
      <w:r>
        <w:rPr>
          <w:rFonts w:ascii="Arial" w:eastAsia="Arial" w:hAnsi="Arial" w:cs="Arial"/>
          <w:color w:val="000000"/>
          <w:sz w:val="21"/>
          <w:szCs w:val="21"/>
        </w:rPr>
        <w:t>[m</w:t>
      </w:r>
      <w:r>
        <w:rPr>
          <w:rFonts w:ascii="Arial" w:eastAsia="Arial" w:hAnsi="Arial" w:cs="Arial"/>
          <w:color w:val="000000"/>
          <w:sz w:val="21"/>
          <w:szCs w:val="21"/>
          <w:vertAlign w:val="superscript"/>
        </w:rPr>
        <w:t>3</w:t>
      </w:r>
      <w:r>
        <w:rPr>
          <w:rFonts w:ascii="Arial" w:eastAsia="Arial" w:hAnsi="Arial" w:cs="Arial"/>
          <w:color w:val="000000"/>
          <w:sz w:val="21"/>
          <w:szCs w:val="21"/>
        </w:rPr>
        <w:t>s</w:t>
      </w:r>
      <w:r>
        <w:rPr>
          <w:rFonts w:ascii="Arial" w:eastAsia="Arial" w:hAnsi="Arial" w:cs="Arial"/>
          <w:color w:val="000000"/>
          <w:sz w:val="21"/>
          <w:szCs w:val="21"/>
          <w:vertAlign w:val="superscript"/>
        </w:rPr>
        <w:t>-1</w:t>
      </w:r>
      <w:r>
        <w:rPr>
          <w:rFonts w:ascii="Arial" w:eastAsia="Arial" w:hAnsi="Arial" w:cs="Arial"/>
          <w:color w:val="000000"/>
          <w:sz w:val="21"/>
          <w:szCs w:val="21"/>
        </w:rPr>
        <w:t xml:space="preserve">], </w:t>
      </w:r>
      <m:oMath>
        <m:sSub>
          <m:sSubPr>
            <m:ctrlPr>
              <w:ins w:id="1138" w:author="ZHOU XUDONG" w:date="2020-08-18T18:34:00Z">
                <w:rPr>
                  <w:rFonts w:ascii="Cambria Math" w:eastAsia="Arial" w:hAnsi="Cambria Math" w:cs="Arial"/>
                  <w:i/>
                  <w:color w:val="000000"/>
                  <w:sz w:val="21"/>
                  <w:szCs w:val="21"/>
                </w:rPr>
              </w:ins>
            </m:ctrlPr>
          </m:sSubPr>
          <m:e>
            <m:r>
              <w:ins w:id="1139" w:author="ZHOU XUDONG" w:date="2020-08-18T18:34:00Z">
                <w:rPr>
                  <w:rFonts w:ascii="Cambria Math" w:eastAsia="Arial" w:hAnsi="Cambria Math" w:cs="Arial"/>
                  <w:color w:val="000000"/>
                  <w:sz w:val="21"/>
                  <w:szCs w:val="21"/>
                </w:rPr>
                <m:t>A</m:t>
              </w:ins>
            </m:r>
          </m:e>
          <m:sub>
            <m:r>
              <w:ins w:id="1140" w:author="ZHOU XUDONG" w:date="2020-08-18T18:34:00Z">
                <w:rPr>
                  <w:rFonts w:ascii="Cambria Math" w:eastAsia="Arial" w:hAnsi="Cambria Math" w:cs="Arial"/>
                  <w:color w:val="000000"/>
                  <w:sz w:val="21"/>
                  <w:szCs w:val="21"/>
                </w:rPr>
                <m:t>i,j</m:t>
              </w:ins>
            </m:r>
          </m:sub>
        </m:sSub>
      </m:oMath>
      <w:del w:id="1141" w:author="ZHOU XUDONG" w:date="2020-08-18T18:34:00Z">
        <w:r w:rsidDel="00042881">
          <w:rPr>
            <w:rFonts w:ascii="Arial" w:eastAsia="Arial" w:hAnsi="Arial" w:cs="Arial"/>
            <w:color w:val="000000"/>
            <w:sz w:val="21"/>
            <w:szCs w:val="21"/>
          </w:rPr>
          <w:delText>Ai</w:delText>
        </w:r>
        <w:r w:rsidDel="00042881">
          <w:rPr>
            <w:rFonts w:ascii="Arial" w:eastAsia="Arial" w:hAnsi="Arial" w:cs="Arial"/>
            <w:color w:val="000000"/>
            <w:sz w:val="21"/>
            <w:szCs w:val="21"/>
            <w:vertAlign w:val="subscript"/>
          </w:rPr>
          <w:delText>, j</w:delText>
        </w:r>
      </w:del>
      <w:r>
        <w:rPr>
          <w:rFonts w:ascii="Arial" w:eastAsia="Arial" w:hAnsi="Arial" w:cs="Arial"/>
          <w:color w:val="000000"/>
          <w:sz w:val="21"/>
          <w:szCs w:val="21"/>
        </w:rPr>
        <w:t xml:space="preserve"> is the overlapped area between the unit-catchment of the grid cell </w:t>
      </w:r>
      <m:oMath>
        <m:r>
          <w:rPr>
            <w:rFonts w:ascii="Cambria Math" w:eastAsia="Arial" w:hAnsi="Cambria Math" w:cs="Arial"/>
            <w:color w:val="000000"/>
            <w:sz w:val="21"/>
            <w:szCs w:val="21"/>
          </w:rPr>
          <m:t>i</m:t>
        </m:r>
      </m:oMath>
      <w:r>
        <w:rPr>
          <w:rFonts w:ascii="Arial" w:eastAsia="Arial" w:hAnsi="Arial" w:cs="Arial"/>
          <w:color w:val="000000"/>
          <w:sz w:val="21"/>
          <w:szCs w:val="21"/>
        </w:rPr>
        <w:t xml:space="preserve"> and the runoff grid box </w:t>
      </w:r>
      <m:oMath>
        <m:r>
          <w:ins w:id="1142" w:author="ZHOU XUDONG" w:date="2020-08-18T18:34:00Z">
            <w:rPr>
              <w:rFonts w:ascii="Cambria Math" w:eastAsia="Arial" w:hAnsi="Cambria Math" w:cs="Arial"/>
              <w:color w:val="000000"/>
              <w:sz w:val="21"/>
              <w:szCs w:val="21"/>
            </w:rPr>
            <m:t>j</m:t>
          </w:ins>
        </m:r>
      </m:oMath>
      <w:del w:id="1143" w:author="ZHOU XUDONG" w:date="2020-08-18T18:34:00Z">
        <w:r w:rsidDel="00042881">
          <w:rPr>
            <w:rFonts w:ascii="Arial" w:eastAsia="Arial" w:hAnsi="Arial" w:cs="Arial"/>
            <w:color w:val="000000"/>
            <w:sz w:val="21"/>
            <w:szCs w:val="21"/>
          </w:rPr>
          <w:delText>j</w:delText>
        </w:r>
      </w:del>
      <w:r>
        <w:rPr>
          <w:rFonts w:ascii="Arial" w:eastAsia="Arial" w:hAnsi="Arial" w:cs="Arial"/>
          <w:color w:val="000000"/>
          <w:sz w:val="21"/>
          <w:szCs w:val="21"/>
        </w:rPr>
        <w:t xml:space="preserve"> [m</w:t>
      </w:r>
      <w:r>
        <w:rPr>
          <w:rFonts w:ascii="Arial" w:eastAsia="Arial" w:hAnsi="Arial" w:cs="Arial"/>
          <w:color w:val="000000"/>
          <w:sz w:val="21"/>
          <w:szCs w:val="21"/>
          <w:vertAlign w:val="superscript"/>
        </w:rPr>
        <w:t>2</w:t>
      </w:r>
      <w:r>
        <w:rPr>
          <w:rFonts w:ascii="Arial" w:eastAsia="Arial" w:hAnsi="Arial" w:cs="Arial"/>
          <w:color w:val="000000"/>
          <w:sz w:val="21"/>
          <w:szCs w:val="21"/>
        </w:rPr>
        <w:t xml:space="preserve">], </w:t>
      </w:r>
      <m:oMath>
        <m:sSub>
          <m:sSubPr>
            <m:ctrlPr>
              <w:ins w:id="1144" w:author="ZHOU XUDONG" w:date="2020-08-18T18:33:00Z">
                <w:rPr>
                  <w:rFonts w:ascii="Cambria Math" w:eastAsia="Arial" w:hAnsi="Cambria Math" w:cs="Arial"/>
                  <w:i/>
                  <w:color w:val="000000"/>
                  <w:sz w:val="21"/>
                  <w:szCs w:val="21"/>
                </w:rPr>
              </w:ins>
            </m:ctrlPr>
          </m:sSubPr>
          <m:e>
            <m:r>
              <w:ins w:id="1145" w:author="ZHOU XUDONG" w:date="2020-08-18T18:33:00Z">
                <w:rPr>
                  <w:rFonts w:ascii="Cambria Math" w:eastAsia="Arial" w:hAnsi="Cambria Math" w:cs="Arial"/>
                  <w:color w:val="000000"/>
                  <w:sz w:val="21"/>
                  <w:szCs w:val="21"/>
                </w:rPr>
                <m:t>R</m:t>
              </w:ins>
            </m:r>
          </m:e>
          <m:sub>
            <m:r>
              <w:ins w:id="1146" w:author="ZHOU XUDONG" w:date="2020-08-18T18:33:00Z">
                <w:rPr>
                  <w:rFonts w:ascii="Cambria Math" w:eastAsia="Arial" w:hAnsi="Cambria Math" w:cs="Arial"/>
                  <w:color w:val="000000"/>
                  <w:sz w:val="21"/>
                  <w:szCs w:val="21"/>
                </w:rPr>
                <m:t>j</m:t>
              </w:ins>
            </m:r>
          </m:sub>
        </m:sSub>
      </m:oMath>
      <w:del w:id="1147" w:author="ZHOU XUDONG" w:date="2020-08-18T18:33:00Z">
        <w:r w:rsidDel="00FB5C6C">
          <w:rPr>
            <w:rFonts w:ascii="Arial" w:eastAsia="Arial" w:hAnsi="Arial" w:cs="Arial"/>
            <w:color w:val="000000"/>
            <w:sz w:val="21"/>
            <w:szCs w:val="21"/>
          </w:rPr>
          <w:delText>R</w:delText>
        </w:r>
      </w:del>
      <w:del w:id="1148" w:author="ZHOU XUDONG" w:date="2020-08-18T18:34:00Z">
        <w:r w:rsidDel="00042881">
          <w:rPr>
            <w:rFonts w:ascii="Arial" w:eastAsia="Arial" w:hAnsi="Arial" w:cs="Arial"/>
            <w:color w:val="000000"/>
            <w:sz w:val="21"/>
            <w:szCs w:val="21"/>
            <w:vertAlign w:val="subscript"/>
          </w:rPr>
          <w:delText>j</w:delText>
        </w:r>
      </w:del>
      <w:r>
        <w:rPr>
          <w:rFonts w:ascii="Arial" w:eastAsia="Arial" w:hAnsi="Arial" w:cs="Arial"/>
          <w:color w:val="000000"/>
          <w:sz w:val="21"/>
          <w:szCs w:val="21"/>
        </w:rPr>
        <w:t xml:space="preserve"> is the runoff </w:t>
      </w:r>
      <w:r>
        <w:rPr>
          <w:rFonts w:ascii="Arial" w:eastAsia="Arial" w:hAnsi="Arial" w:cs="Arial"/>
          <w:color w:val="000000"/>
          <w:sz w:val="21"/>
          <w:szCs w:val="21"/>
        </w:rPr>
        <w:lastRenderedPageBreak/>
        <w:t xml:space="preserve">forcing of the runoff grid box </w:t>
      </w:r>
      <m:oMath>
        <m:r>
          <w:ins w:id="1149" w:author="ZHOU XUDONG" w:date="2020-08-18T18:34:00Z">
            <w:rPr>
              <w:rFonts w:ascii="Cambria Math" w:eastAsia="Arial" w:hAnsi="Cambria Math" w:cs="Arial"/>
              <w:color w:val="000000"/>
              <w:sz w:val="21"/>
              <w:szCs w:val="21"/>
            </w:rPr>
            <m:t>j</m:t>
          </w:ins>
        </m:r>
      </m:oMath>
      <w:ins w:id="1150" w:author="ZHOU XUDONG" w:date="2020-08-18T18:34:00Z">
        <w:r w:rsidR="00042881">
          <w:rPr>
            <w:rFonts w:ascii="Arial" w:eastAsia="Arial" w:hAnsi="Arial" w:cs="Arial"/>
            <w:color w:val="000000"/>
            <w:sz w:val="21"/>
            <w:szCs w:val="21"/>
          </w:rPr>
          <w:t xml:space="preserve"> </w:t>
        </w:r>
      </w:ins>
      <w:del w:id="1151" w:author="ZHOU XUDONG" w:date="2020-08-18T18:34:00Z">
        <w:r w:rsidDel="00042881">
          <w:rPr>
            <w:rFonts w:ascii="Arial" w:eastAsia="Arial" w:hAnsi="Arial" w:cs="Arial"/>
            <w:color w:val="000000"/>
            <w:sz w:val="21"/>
            <w:szCs w:val="21"/>
          </w:rPr>
          <w:delText xml:space="preserve">j </w:delText>
        </w:r>
      </w:del>
      <w:r>
        <w:rPr>
          <w:rFonts w:ascii="Arial" w:eastAsia="Arial" w:hAnsi="Arial" w:cs="Arial"/>
          <w:color w:val="000000"/>
          <w:sz w:val="21"/>
          <w:szCs w:val="21"/>
        </w:rPr>
        <w:t>[ms</w:t>
      </w:r>
      <w:r>
        <w:rPr>
          <w:rFonts w:ascii="Arial" w:eastAsia="Arial" w:hAnsi="Arial" w:cs="Arial"/>
          <w:color w:val="000000"/>
          <w:sz w:val="21"/>
          <w:szCs w:val="21"/>
          <w:vertAlign w:val="superscript"/>
        </w:rPr>
        <w:t>-1</w:t>
      </w:r>
      <w:r>
        <w:rPr>
          <w:rFonts w:ascii="Arial" w:eastAsia="Arial" w:hAnsi="Arial" w:cs="Arial"/>
          <w:color w:val="000000"/>
          <w:sz w:val="21"/>
          <w:szCs w:val="21"/>
        </w:rPr>
        <w:t xml:space="preserve">]. </w:t>
      </w:r>
      <m:oMath>
        <m:r>
          <w:rPr>
            <w:rFonts w:ascii="Cambria Math" w:eastAsia="Arial" w:hAnsi="Cambria Math" w:cs="Arial"/>
            <w:color w:val="000000"/>
            <w:sz w:val="21"/>
            <w:szCs w:val="21"/>
          </w:rPr>
          <m:t>N</m:t>
        </m:r>
      </m:oMath>
      <w:r>
        <w:rPr>
          <w:rFonts w:ascii="Arial" w:eastAsia="Arial" w:hAnsi="Arial" w:cs="Arial"/>
          <w:color w:val="000000"/>
          <w:sz w:val="21"/>
          <w:szCs w:val="21"/>
        </w:rPr>
        <w:t xml:space="preserve"> is the maximum number of the overlapped runoff grid boxes for one unit-catchment (</w:t>
      </w:r>
      <w:r>
        <w:rPr>
          <w:rFonts w:ascii="Cambria" w:eastAsia="Cambria" w:hAnsi="Cambria" w:cs="Cambria"/>
          <w:b/>
          <w:color w:val="000000"/>
          <w:sz w:val="21"/>
          <w:szCs w:val="21"/>
          <w:shd w:val="clear" w:color="auto" w:fill="D9D9D9"/>
        </w:rPr>
        <w:t>inpnum</w:t>
      </w:r>
      <w:r>
        <w:rPr>
          <w:rFonts w:ascii="Arial" w:eastAsia="Arial" w:hAnsi="Arial" w:cs="Arial"/>
          <w:color w:val="000000"/>
          <w:sz w:val="21"/>
          <w:szCs w:val="21"/>
        </w:rPr>
        <w:t>) which determines the size of the input matrix (</w:t>
      </w:r>
      <w:r>
        <w:rPr>
          <w:rFonts w:ascii="Cambria" w:eastAsia="Cambria" w:hAnsi="Cambria" w:cs="Cambria"/>
          <w:b/>
          <w:color w:val="000000"/>
          <w:sz w:val="21"/>
          <w:szCs w:val="21"/>
          <w:shd w:val="clear" w:color="auto" w:fill="D9D9D9"/>
        </w:rPr>
        <w:t>nxin*nyin*inpnum</w:t>
      </w:r>
      <w:r>
        <w:rPr>
          <w:rFonts w:ascii="Arial" w:eastAsia="Arial" w:hAnsi="Arial" w:cs="Arial"/>
          <w:color w:val="000000"/>
          <w:sz w:val="21"/>
          <w:szCs w:val="21"/>
        </w:rPr>
        <w:t>), and it is written in the dimension file (</w:t>
      </w:r>
      <w:r>
        <w:rPr>
          <w:rFonts w:ascii="Cambria" w:eastAsia="Cambria" w:hAnsi="Cambria" w:cs="Cambria"/>
          <w:b/>
          <w:color w:val="000000"/>
          <w:sz w:val="21"/>
          <w:szCs w:val="21"/>
          <w:shd w:val="clear" w:color="auto" w:fill="D9D9D9"/>
        </w:rPr>
        <w:t>diminfo.txt</w:t>
      </w:r>
      <w:r>
        <w:rPr>
          <w:rFonts w:ascii="Arial" w:eastAsia="Arial" w:hAnsi="Arial" w:cs="Arial"/>
          <w:color w:val="000000"/>
          <w:sz w:val="21"/>
          <w:szCs w:val="21"/>
        </w:rPr>
        <w:t>). Records 1 and 2 of the input matrix represents the (</w:t>
      </w:r>
      <w:r>
        <w:rPr>
          <w:rFonts w:ascii="Cambria" w:eastAsia="Cambria" w:hAnsi="Cambria" w:cs="Cambria"/>
          <w:b/>
          <w:color w:val="000000"/>
          <w:sz w:val="21"/>
          <w:szCs w:val="21"/>
          <w:shd w:val="clear" w:color="auto" w:fill="D9D9D9"/>
        </w:rPr>
        <w:t>ixin, iyin</w:t>
      </w:r>
      <w:r>
        <w:rPr>
          <w:rFonts w:ascii="Arial" w:eastAsia="Arial" w:hAnsi="Arial" w:cs="Arial"/>
          <w:color w:val="000000"/>
          <w:sz w:val="21"/>
          <w:szCs w:val="21"/>
        </w:rPr>
        <w:t xml:space="preserve">) location of the corresponding runoff grid box, and the record 3 represents the overlapped area </w:t>
      </w:r>
      <m:oMath>
        <m:sSub>
          <m:sSubPr>
            <m:ctrlPr>
              <w:ins w:id="1152" w:author="ZHOU XUDONG" w:date="2020-08-18T18:33:00Z">
                <w:rPr>
                  <w:rFonts w:ascii="Cambria Math" w:eastAsia="Arial" w:hAnsi="Cambria Math" w:cs="Arial"/>
                  <w:i/>
                  <w:color w:val="000000"/>
                  <w:sz w:val="21"/>
                  <w:szCs w:val="21"/>
                </w:rPr>
              </w:ins>
            </m:ctrlPr>
          </m:sSubPr>
          <m:e>
            <m:r>
              <w:ins w:id="1153" w:author="ZHOU XUDONG" w:date="2020-08-18T18:33:00Z">
                <w:rPr>
                  <w:rFonts w:ascii="Cambria Math" w:eastAsia="Arial" w:hAnsi="Cambria Math" w:cs="Arial"/>
                  <w:color w:val="000000"/>
                  <w:sz w:val="21"/>
                  <w:szCs w:val="21"/>
                </w:rPr>
                <m:t>A</m:t>
              </w:ins>
            </m:r>
          </m:e>
          <m:sub>
            <m:r>
              <w:ins w:id="1154" w:author="ZHOU XUDONG" w:date="2020-08-18T18:33:00Z">
                <w:rPr>
                  <w:rFonts w:ascii="Cambria Math" w:eastAsia="Arial" w:hAnsi="Cambria Math" w:cs="Arial"/>
                  <w:color w:val="000000"/>
                  <w:sz w:val="21"/>
                  <w:szCs w:val="21"/>
                </w:rPr>
                <m:t>i,j</m:t>
              </w:ins>
            </m:r>
          </m:sub>
        </m:sSub>
      </m:oMath>
      <w:del w:id="1155" w:author="ZHOU XUDONG" w:date="2020-08-18T18:33:00Z">
        <w:r w:rsidDel="00FB5C6C">
          <w:rPr>
            <w:rFonts w:ascii="Arial" w:eastAsia="Arial" w:hAnsi="Arial" w:cs="Arial"/>
            <w:color w:val="000000"/>
            <w:sz w:val="21"/>
            <w:szCs w:val="21"/>
          </w:rPr>
          <w:delText>A</w:delText>
        </w:r>
        <w:r w:rsidDel="00FB5C6C">
          <w:rPr>
            <w:rFonts w:ascii="Arial" w:eastAsia="Arial" w:hAnsi="Arial" w:cs="Arial"/>
            <w:color w:val="000000"/>
            <w:sz w:val="21"/>
            <w:szCs w:val="21"/>
            <w:vertAlign w:val="subscript"/>
          </w:rPr>
          <w:delText>i,j</w:delText>
        </w:r>
      </w:del>
      <w:r>
        <w:rPr>
          <w:rFonts w:ascii="Arial" w:eastAsia="Arial" w:hAnsi="Arial" w:cs="Arial"/>
          <w:color w:val="000000"/>
          <w:sz w:val="21"/>
          <w:szCs w:val="21"/>
        </w:rPr>
        <w:t xml:space="preserve"> [m</w:t>
      </w:r>
      <w:r>
        <w:rPr>
          <w:rFonts w:ascii="Arial" w:eastAsia="Arial" w:hAnsi="Arial" w:cs="Arial"/>
          <w:color w:val="000000"/>
          <w:sz w:val="21"/>
          <w:szCs w:val="21"/>
          <w:vertAlign w:val="superscript"/>
        </w:rPr>
        <w:t>2</w:t>
      </w:r>
      <w:r>
        <w:rPr>
          <w:rFonts w:ascii="Arial" w:eastAsia="Arial" w:hAnsi="Arial" w:cs="Arial"/>
          <w:color w:val="000000"/>
          <w:sz w:val="21"/>
          <w:szCs w:val="21"/>
        </w:rPr>
        <w:t>] (</w:t>
      </w:r>
      <w:r>
        <w:rPr>
          <w:rFonts w:ascii="Cambria" w:eastAsia="Cambria" w:hAnsi="Cambria" w:cs="Cambria"/>
          <w:b/>
          <w:color w:val="000000"/>
          <w:sz w:val="21"/>
          <w:szCs w:val="21"/>
          <w:shd w:val="clear" w:color="auto" w:fill="D9D9D9"/>
        </w:rPr>
        <w:t>inpa</w:t>
      </w:r>
      <w:r>
        <w:rPr>
          <w:rFonts w:ascii="Arial" w:eastAsia="Arial" w:hAnsi="Arial" w:cs="Arial"/>
          <w:color w:val="000000"/>
          <w:sz w:val="21"/>
          <w:szCs w:val="21"/>
        </w:rPr>
        <w:t>).</w:t>
      </w:r>
    </w:p>
    <w:p w14:paraId="3773E9F3"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A file to specify dimensions of simulation (domain, resolution, number of CaMa-Flood grids and input grids, input matrix filename) is prepared (e.g. </w:t>
      </w:r>
      <w:r>
        <w:rPr>
          <w:rFonts w:ascii="Times New Roman" w:eastAsia="Times New Roman" w:hAnsi="Times New Roman" w:cs="Times New Roman"/>
          <w:b/>
          <w:color w:val="000000"/>
          <w:sz w:val="21"/>
          <w:szCs w:val="21"/>
          <w:shd w:val="clear" w:color="auto" w:fill="D9D9D9"/>
        </w:rPr>
        <w:t>diminfo_test-1deg.txt</w:t>
      </w:r>
      <w:r>
        <w:rPr>
          <w:rFonts w:ascii="Arial" w:eastAsia="Arial" w:hAnsi="Arial" w:cs="Arial"/>
          <w:color w:val="000000"/>
          <w:sz w:val="21"/>
          <w:szCs w:val="21"/>
        </w:rPr>
        <w:t xml:space="preserve">, for simulation with sample 1 degree runoff input </w:t>
      </w:r>
      <w:r w:rsidRPr="0082752F">
        <w:rPr>
          <w:rFonts w:ascii="Arial" w:eastAsia="Arial" w:hAnsi="Arial" w:cs="Arial"/>
          <w:color w:val="000000"/>
          <w:sz w:val="21"/>
          <w:szCs w:val="21"/>
          <w:highlight w:val="lightGray"/>
          <w:rPrChange w:id="1156" w:author="ZHOU XUDONG" w:date="2020-08-19T16:32:00Z">
            <w:rPr>
              <w:rFonts w:ascii="Arial" w:eastAsia="Arial" w:hAnsi="Arial" w:cs="Arial"/>
              <w:color w:val="000000"/>
              <w:sz w:val="21"/>
              <w:szCs w:val="21"/>
            </w:rPr>
          </w:rPrChange>
        </w:rPr>
        <w:t>inp/test-1deg/</w:t>
      </w:r>
      <w:r>
        <w:rPr>
          <w:rFonts w:ascii="Arial" w:eastAsia="Arial" w:hAnsi="Arial" w:cs="Arial"/>
          <w:color w:val="000000"/>
          <w:sz w:val="21"/>
          <w:szCs w:val="21"/>
        </w:rPr>
        <w:t>).</w:t>
      </w:r>
    </w:p>
    <w:p w14:paraId="74E2D3AF"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Table 4.1: The river network map and topographic parameters</w:t>
      </w:r>
    </w:p>
    <w:p w14:paraId="3CDFDA8F"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t xml:space="preserve">     </w:t>
      </w:r>
      <w:r>
        <w:rPr>
          <w:rFonts w:ascii="Arial" w:eastAsia="Arial" w:hAnsi="Arial" w:cs="Arial"/>
          <w:b/>
          <w:color w:val="000000"/>
          <w:sz w:val="21"/>
          <w:szCs w:val="21"/>
        </w:rPr>
        <w:t xml:space="preserve"> </w:t>
      </w:r>
      <w:r>
        <w:rPr>
          <w:rFonts w:ascii="Arial" w:eastAsia="Arial" w:hAnsi="Arial" w:cs="Arial"/>
          <w:b/>
          <w:noProof/>
          <w:color w:val="000000"/>
          <w:sz w:val="21"/>
          <w:szCs w:val="21"/>
        </w:rPr>
        <w:drawing>
          <wp:inline distT="0" distB="0" distL="0" distR="0" wp14:anchorId="341F33B8" wp14:editId="2C0FF99B">
            <wp:extent cx="5400040" cy="404050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400040" cy="4040505"/>
                    </a:xfrm>
                    <a:prstGeom prst="rect">
                      <a:avLst/>
                    </a:prstGeom>
                    <a:ln/>
                  </pic:spPr>
                </pic:pic>
              </a:graphicData>
            </a:graphic>
          </wp:inline>
        </w:drawing>
      </w:r>
    </w:p>
    <w:p w14:paraId="72D06EB2" w14:textId="77777777" w:rsidR="00954414" w:rsidRDefault="00954414">
      <w:pPr>
        <w:pBdr>
          <w:top w:val="nil"/>
          <w:left w:val="nil"/>
          <w:bottom w:val="nil"/>
          <w:right w:val="nil"/>
          <w:between w:val="nil"/>
        </w:pBdr>
        <w:spacing w:after="0" w:line="240" w:lineRule="auto"/>
        <w:jc w:val="center"/>
        <w:rPr>
          <w:rFonts w:ascii="Arial" w:eastAsia="Arial" w:hAnsi="Arial" w:cs="Arial"/>
          <w:b/>
          <w:color w:val="000000"/>
          <w:sz w:val="21"/>
          <w:szCs w:val="21"/>
        </w:rPr>
      </w:pPr>
    </w:p>
    <w:p w14:paraId="41339F32"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r>
        <w:rPr>
          <w:rFonts w:ascii="Arial" w:eastAsia="Arial" w:hAnsi="Arial" w:cs="Arial"/>
          <w:b/>
          <w:color w:val="000000"/>
          <w:sz w:val="20"/>
          <w:szCs w:val="20"/>
        </w:rPr>
        <w:lastRenderedPageBreak/>
        <w:t>Table 4.2: The river network map and topographic parameters</w:t>
      </w:r>
    </w:p>
    <w:p w14:paraId="746F16CE"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drawing>
          <wp:inline distT="0" distB="0" distL="0" distR="0" wp14:anchorId="7BE76807" wp14:editId="778EC1A3">
            <wp:extent cx="5400040" cy="131191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400040" cy="1311910"/>
                    </a:xfrm>
                    <a:prstGeom prst="rect">
                      <a:avLst/>
                    </a:prstGeom>
                    <a:ln/>
                  </pic:spPr>
                </pic:pic>
              </a:graphicData>
            </a:graphic>
          </wp:inline>
        </w:drawing>
      </w:r>
    </w:p>
    <w:p w14:paraId="64CACE47" w14:textId="77777777" w:rsidR="00954414" w:rsidRDefault="00954414">
      <w:pPr>
        <w:pBdr>
          <w:top w:val="nil"/>
          <w:left w:val="nil"/>
          <w:bottom w:val="nil"/>
          <w:right w:val="nil"/>
          <w:between w:val="nil"/>
        </w:pBdr>
        <w:spacing w:after="0" w:line="240" w:lineRule="auto"/>
        <w:jc w:val="center"/>
        <w:rPr>
          <w:rFonts w:ascii="Arial" w:eastAsia="Arial" w:hAnsi="Arial" w:cs="Arial"/>
          <w:b/>
          <w:color w:val="000000"/>
          <w:sz w:val="21"/>
          <w:szCs w:val="21"/>
        </w:rPr>
      </w:pPr>
    </w:p>
    <w:p w14:paraId="535853EE" w14:textId="38724552"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Some high-resolution data required for generating input matrix and floodplain depth downscaling are prepared as (1min/, 15</w:t>
      </w:r>
      <w:ins w:id="1157" w:author="ZHOU XUDONG" w:date="2020-08-19T16:33:00Z">
        <w:r w:rsidR="0082752F">
          <w:rPr>
            <w:rFonts w:ascii="Arial" w:eastAsia="Arial" w:hAnsi="Arial" w:cs="Arial"/>
            <w:color w:val="000000"/>
            <w:sz w:val="21"/>
            <w:szCs w:val="21"/>
          </w:rPr>
          <w:t>sec</w:t>
        </w:r>
      </w:ins>
      <w:del w:id="1158" w:author="ZHOU XUDONG" w:date="2020-08-19T16:33:00Z">
        <w:r w:rsidDel="0082752F">
          <w:rPr>
            <w:rFonts w:ascii="Arial" w:eastAsia="Arial" w:hAnsi="Arial" w:cs="Arial"/>
            <w:color w:val="000000"/>
            <w:sz w:val="21"/>
            <w:szCs w:val="21"/>
          </w:rPr>
          <w:delText>min</w:delText>
        </w:r>
      </w:del>
      <w:r>
        <w:rPr>
          <w:rFonts w:ascii="Arial" w:eastAsia="Arial" w:hAnsi="Arial" w:cs="Arial"/>
          <w:color w:val="000000"/>
          <w:sz w:val="21"/>
          <w:szCs w:val="21"/>
        </w:rPr>
        <w:t>/, 3</w:t>
      </w:r>
      <w:ins w:id="1159" w:author="ZHOU XUDONG" w:date="2020-08-19T16:33:00Z">
        <w:r w:rsidR="0082752F">
          <w:rPr>
            <w:rFonts w:ascii="Arial" w:eastAsia="Arial" w:hAnsi="Arial" w:cs="Arial"/>
            <w:color w:val="000000"/>
            <w:sz w:val="21"/>
            <w:szCs w:val="21"/>
          </w:rPr>
          <w:t>sec/</w:t>
        </w:r>
      </w:ins>
      <w:del w:id="1160" w:author="ZHOU XUDONG" w:date="2020-08-19T16:33:00Z">
        <w:r w:rsidDel="0082752F">
          <w:rPr>
            <w:rFonts w:ascii="Arial" w:eastAsia="Arial" w:hAnsi="Arial" w:cs="Arial"/>
            <w:color w:val="000000"/>
            <w:sz w:val="21"/>
            <w:szCs w:val="21"/>
          </w:rPr>
          <w:delText>min</w:delText>
        </w:r>
      </w:del>
      <w:r>
        <w:rPr>
          <w:rFonts w:ascii="Arial" w:eastAsia="Arial" w:hAnsi="Arial" w:cs="Arial"/>
          <w:color w:val="000000"/>
          <w:sz w:val="21"/>
          <w:szCs w:val="21"/>
        </w:rPr>
        <w:t xml:space="preserve">) in </w:t>
      </w:r>
      <w:r>
        <w:rPr>
          <w:rFonts w:ascii="Times New Roman" w:eastAsia="Times New Roman" w:hAnsi="Times New Roman" w:cs="Times New Roman"/>
          <w:b/>
          <w:color w:val="000000"/>
          <w:sz w:val="21"/>
          <w:szCs w:val="21"/>
          <w:shd w:val="clear" w:color="auto" w:fill="D9D9D9"/>
        </w:rPr>
        <w:t>map/glb_15min/</w:t>
      </w:r>
      <w:r>
        <w:rPr>
          <w:rFonts w:ascii="Arial" w:eastAsia="Arial" w:hAnsi="Arial" w:cs="Arial"/>
          <w:color w:val="000000"/>
          <w:sz w:val="21"/>
          <w:szCs w:val="21"/>
        </w:rPr>
        <w:t xml:space="preserve"> directory. The high-resolution data is divided into tiles </w:t>
      </w:r>
      <w:r>
        <w:rPr>
          <w:rFonts w:ascii="Times New Roman" w:eastAsia="Times New Roman" w:hAnsi="Times New Roman" w:cs="Times New Roman"/>
          <w:b/>
          <w:color w:val="000000"/>
          <w:sz w:val="21"/>
          <w:szCs w:val="21"/>
          <w:shd w:val="clear" w:color="auto" w:fill="D9D9D9"/>
        </w:rPr>
        <w:t>$(TILE).$(VAR).bin</w:t>
      </w:r>
      <w:r>
        <w:rPr>
          <w:rFonts w:ascii="Arial" w:eastAsia="Arial" w:hAnsi="Arial" w:cs="Arial"/>
          <w:color w:val="000000"/>
          <w:sz w:val="21"/>
          <w:szCs w:val="21"/>
        </w:rPr>
        <w:t xml:space="preserve"> and the domain of each tile is listed in “</w:t>
      </w:r>
      <w:r>
        <w:rPr>
          <w:rFonts w:ascii="Times New Roman" w:eastAsia="Times New Roman" w:hAnsi="Times New Roman" w:cs="Times New Roman"/>
          <w:b/>
          <w:color w:val="000000"/>
          <w:sz w:val="21"/>
          <w:szCs w:val="21"/>
          <w:shd w:val="clear" w:color="auto" w:fill="D9D9D9"/>
        </w:rPr>
        <w:t>location.txt</w:t>
      </w:r>
      <w:r>
        <w:rPr>
          <w:rFonts w:ascii="Arial" w:eastAsia="Arial" w:hAnsi="Arial" w:cs="Arial"/>
          <w:color w:val="000000"/>
          <w:sz w:val="21"/>
          <w:szCs w:val="21"/>
        </w:rPr>
        <w:t>” file.</w:t>
      </w:r>
    </w:p>
    <w:p w14:paraId="7E98BF01"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Times New Roman" w:eastAsia="Times New Roman" w:hAnsi="Times New Roman" w:cs="Times New Roman"/>
          <w:b/>
          <w:color w:val="000000"/>
          <w:sz w:val="21"/>
          <w:szCs w:val="21"/>
          <w:shd w:val="clear" w:color="auto" w:fill="D9D9D9"/>
        </w:rPr>
        <w:t>$(TILE).flwdir.bin</w:t>
      </w:r>
      <w:r>
        <w:rPr>
          <w:rFonts w:ascii="Arial" w:eastAsia="Arial" w:hAnsi="Arial" w:cs="Arial"/>
          <w:color w:val="000000"/>
          <w:sz w:val="21"/>
          <w:szCs w:val="21"/>
        </w:rPr>
        <w:t xml:space="preserve"> and </w:t>
      </w:r>
      <w:r>
        <w:rPr>
          <w:rFonts w:ascii="Times New Roman" w:eastAsia="Times New Roman" w:hAnsi="Times New Roman" w:cs="Times New Roman"/>
          <w:b/>
          <w:color w:val="000000"/>
          <w:sz w:val="21"/>
          <w:szCs w:val="21"/>
          <w:shd w:val="clear" w:color="auto" w:fill="D9D9D9"/>
        </w:rPr>
        <w:t>$(TILE).downxy.bin</w:t>
      </w:r>
      <w:r>
        <w:rPr>
          <w:rFonts w:ascii="Arial" w:eastAsia="Arial" w:hAnsi="Arial" w:cs="Arial"/>
          <w:color w:val="000000"/>
          <w:sz w:val="21"/>
          <w:szCs w:val="21"/>
        </w:rPr>
        <w:t xml:space="preserve"> describe the downstream direction in D8 format and downstreamXY format, respectively. </w:t>
      </w:r>
      <w:r>
        <w:rPr>
          <w:rFonts w:ascii="Times New Roman" w:eastAsia="Times New Roman" w:hAnsi="Times New Roman" w:cs="Times New Roman"/>
          <w:b/>
          <w:color w:val="000000"/>
          <w:sz w:val="21"/>
          <w:szCs w:val="21"/>
          <w:shd w:val="clear" w:color="auto" w:fill="D9D9D9"/>
        </w:rPr>
        <w:t>$(TILE).catmxy.bin</w:t>
      </w:r>
      <w:r>
        <w:rPr>
          <w:rFonts w:ascii="Arial" w:eastAsia="Arial" w:hAnsi="Arial" w:cs="Arial"/>
          <w:color w:val="000000"/>
          <w:sz w:val="21"/>
          <w:szCs w:val="21"/>
        </w:rPr>
        <w:t xml:space="preserve"> represents the CaMa-Flood catchment (iXX,iYY) of each hires pixel (ix,iy), </w:t>
      </w:r>
      <w:r>
        <w:rPr>
          <w:rFonts w:ascii="Times New Roman" w:eastAsia="Times New Roman" w:hAnsi="Times New Roman" w:cs="Times New Roman"/>
          <w:b/>
          <w:color w:val="000000"/>
          <w:sz w:val="21"/>
          <w:szCs w:val="21"/>
          <w:shd w:val="clear" w:color="auto" w:fill="D9D9D9"/>
        </w:rPr>
        <w:t>$(TILE).catmzz.bin</w:t>
      </w:r>
      <w:r>
        <w:rPr>
          <w:rFonts w:ascii="Arial" w:eastAsia="Arial" w:hAnsi="Arial" w:cs="Arial"/>
          <w:color w:val="000000"/>
          <w:sz w:val="21"/>
          <w:szCs w:val="21"/>
        </w:rPr>
        <w:t xml:space="preserve"> represents the corresponding floodplain layer of each pixel. </w:t>
      </w:r>
      <w:r>
        <w:rPr>
          <w:rFonts w:ascii="Times New Roman" w:eastAsia="Times New Roman" w:hAnsi="Times New Roman" w:cs="Times New Roman"/>
          <w:b/>
          <w:color w:val="000000"/>
          <w:sz w:val="21"/>
          <w:szCs w:val="21"/>
          <w:shd w:val="clear" w:color="auto" w:fill="D9D9D9"/>
        </w:rPr>
        <w:t>$(TILE).flddif.bin</w:t>
      </w:r>
      <w:r>
        <w:rPr>
          <w:rFonts w:ascii="Arial" w:eastAsia="Arial" w:hAnsi="Arial" w:cs="Arial"/>
          <w:color w:val="000000"/>
          <w:sz w:val="21"/>
          <w:szCs w:val="21"/>
        </w:rPr>
        <w:t xml:space="preserve"> represents the height above the river channel of each pixel [m], which is used for downscaling. </w:t>
      </w:r>
      <w:r>
        <w:rPr>
          <w:rFonts w:ascii="Times New Roman" w:eastAsia="Times New Roman" w:hAnsi="Times New Roman" w:cs="Times New Roman"/>
          <w:b/>
          <w:color w:val="000000"/>
          <w:sz w:val="21"/>
          <w:szCs w:val="21"/>
          <w:shd w:val="clear" w:color="auto" w:fill="D9D9D9"/>
        </w:rPr>
        <w:t>$(TILE).visual.bin</w:t>
      </w:r>
      <w:r>
        <w:rPr>
          <w:rFonts w:ascii="Arial" w:eastAsia="Arial" w:hAnsi="Arial" w:cs="Arial"/>
          <w:color w:val="000000"/>
          <w:sz w:val="21"/>
          <w:szCs w:val="21"/>
        </w:rPr>
        <w:t xml:space="preserve"> can be used for high-resolution catchment boundary visualization, where sea=0, land(undefined)=1, land(defined in CaMa)=2, grid-box=3, catchment-boundary=5, channel=10, outlet-pixel=20, and river-mouth=25. The other files are explained in Table 4.3.</w:t>
      </w:r>
    </w:p>
    <w:p w14:paraId="44E478A2"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Table 4.3: The high-resolution maps</w:t>
      </w:r>
    </w:p>
    <w:p w14:paraId="0BF4AEA7"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drawing>
          <wp:inline distT="0" distB="0" distL="0" distR="0" wp14:anchorId="3AA7760A" wp14:editId="45681FCB">
            <wp:extent cx="5400040" cy="203009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00040" cy="2030095"/>
                    </a:xfrm>
                    <a:prstGeom prst="rect">
                      <a:avLst/>
                    </a:prstGeom>
                    <a:ln/>
                  </pic:spPr>
                </pic:pic>
              </a:graphicData>
            </a:graphic>
          </wp:inline>
        </w:drawing>
      </w:r>
    </w:p>
    <w:p w14:paraId="44DD014D"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6D87CF7F" w14:textId="77777777" w:rsidR="00954414" w:rsidRDefault="00E82155">
      <w:pPr>
        <w:pStyle w:val="2"/>
        <w:pPrChange w:id="1161" w:author="ZHOU XUDONG" w:date="2020-08-18T18:22:00Z">
          <w:pPr>
            <w:keepNext/>
            <w:pBdr>
              <w:top w:val="nil"/>
              <w:left w:val="nil"/>
              <w:bottom w:val="nil"/>
              <w:right w:val="nil"/>
              <w:between w:val="nil"/>
            </w:pBdr>
            <w:spacing w:before="240" w:after="100" w:line="360" w:lineRule="auto"/>
          </w:pPr>
        </w:pPrChange>
      </w:pPr>
      <w:bookmarkStart w:id="1162" w:name="_Toc50476762"/>
      <w:r>
        <w:lastRenderedPageBreak/>
        <w:t>4.2 Rectangular-grid simulation</w:t>
      </w:r>
      <w:bookmarkEnd w:id="1162"/>
    </w:p>
    <w:p w14:paraId="0E3023E4" w14:textId="6D99BBEF" w:rsidR="00954414" w:rsidDel="00E01C07" w:rsidRDefault="00E82155">
      <w:pPr>
        <w:pBdr>
          <w:top w:val="nil"/>
          <w:left w:val="nil"/>
          <w:bottom w:val="nil"/>
          <w:right w:val="nil"/>
          <w:between w:val="nil"/>
        </w:pBdr>
        <w:spacing w:after="180" w:line="420" w:lineRule="auto"/>
        <w:ind w:firstLine="284"/>
        <w:jc w:val="both"/>
        <w:rPr>
          <w:del w:id="1163" w:author="ZHOU XUDONG" w:date="2020-09-07T18:07:00Z"/>
          <w:rFonts w:ascii="Arial" w:eastAsia="Arial" w:hAnsi="Arial" w:cs="Arial"/>
          <w:color w:val="000000"/>
          <w:sz w:val="21"/>
          <w:szCs w:val="21"/>
        </w:rPr>
      </w:pPr>
      <w:r>
        <w:rPr>
          <w:rFonts w:ascii="Arial" w:eastAsia="Arial" w:hAnsi="Arial" w:cs="Arial"/>
          <w:color w:val="000000"/>
          <w:sz w:val="21"/>
          <w:szCs w:val="21"/>
        </w:rPr>
        <w:t>Instead of using irregular unit-catchments, the CaMa-Flood model can stably execute hydrodynamic simulations with traditional rectangular grid boxes as its computational elements, by specifying “</w:t>
      </w:r>
      <w:r>
        <w:rPr>
          <w:rFonts w:ascii="Arial" w:eastAsia="Arial" w:hAnsi="Arial" w:cs="Arial"/>
          <w:color w:val="000000"/>
          <w:sz w:val="21"/>
          <w:szCs w:val="21"/>
          <w:shd w:val="clear" w:color="auto" w:fill="D9D9D9"/>
        </w:rPr>
        <w:t>grdare.bin</w:t>
      </w:r>
      <w:r>
        <w:rPr>
          <w:rFonts w:ascii="Arial" w:eastAsia="Arial" w:hAnsi="Arial" w:cs="Arial"/>
          <w:color w:val="000000"/>
          <w:sz w:val="21"/>
          <w:szCs w:val="21"/>
        </w:rPr>
        <w:t xml:space="preserve">, </w:t>
      </w:r>
      <w:r>
        <w:rPr>
          <w:rFonts w:ascii="Arial" w:eastAsia="Arial" w:hAnsi="Arial" w:cs="Arial"/>
          <w:color w:val="000000"/>
          <w:sz w:val="21"/>
          <w:szCs w:val="21"/>
          <w:shd w:val="clear" w:color="auto" w:fill="D9D9D9"/>
        </w:rPr>
        <w:t>rivlen_grid.bin</w:t>
      </w:r>
      <w:r>
        <w:rPr>
          <w:rFonts w:ascii="Arial" w:eastAsia="Arial" w:hAnsi="Arial" w:cs="Arial"/>
          <w:color w:val="000000"/>
          <w:sz w:val="21"/>
          <w:szCs w:val="21"/>
        </w:rPr>
        <w:t xml:space="preserve">, </w:t>
      </w:r>
      <w:r>
        <w:rPr>
          <w:rFonts w:ascii="Arial" w:eastAsia="Arial" w:hAnsi="Arial" w:cs="Arial"/>
          <w:color w:val="000000"/>
          <w:sz w:val="21"/>
          <w:szCs w:val="21"/>
          <w:shd w:val="clear" w:color="auto" w:fill="D9D9D9"/>
        </w:rPr>
        <w:t>nxtdst_grid.bin</w:t>
      </w:r>
      <w:r>
        <w:rPr>
          <w:rFonts w:ascii="Arial" w:eastAsia="Arial" w:hAnsi="Arial" w:cs="Arial"/>
          <w:color w:val="000000"/>
          <w:sz w:val="21"/>
          <w:szCs w:val="21"/>
        </w:rPr>
        <w:t>” in the go shell script</w:t>
      </w:r>
      <w:del w:id="1164" w:author="ZHOU XUDONG" w:date="2020-08-19T16:33:00Z">
        <w:r w:rsidDel="0082752F">
          <w:rPr>
            <w:rFonts w:ascii="Arial" w:eastAsia="Arial" w:hAnsi="Arial" w:cs="Arial"/>
            <w:color w:val="000000"/>
            <w:sz w:val="21"/>
            <w:szCs w:val="21"/>
          </w:rPr>
          <w:delText>.</w:delText>
        </w:r>
      </w:del>
      <w:r>
        <w:rPr>
          <w:rFonts w:ascii="Arial" w:eastAsia="Arial" w:hAnsi="Arial" w:cs="Arial"/>
          <w:color w:val="000000"/>
          <w:sz w:val="21"/>
          <w:szCs w:val="21"/>
        </w:rPr>
        <w:t>. The irregular unit-catchment area is replaced with the area of the rectangular grid box, while the upstream-downstream relationship is given by the same river network map of the grid-vector-hybrid approach. The channel length and downstream distance are also replaced with the distance between the centers of the grid box and its downstream grid box. The topographic parameters for the fully-grid-based approach are prepared in the same directory of the grid-vector-hybrid approach.</w:t>
      </w:r>
    </w:p>
    <w:p w14:paraId="67DD92E7" w14:textId="3DCBA521" w:rsidR="00954414" w:rsidRPr="00E01C07" w:rsidDel="0082752F" w:rsidRDefault="00E01C07">
      <w:pPr>
        <w:pBdr>
          <w:top w:val="nil"/>
          <w:left w:val="nil"/>
          <w:bottom w:val="nil"/>
          <w:right w:val="nil"/>
          <w:between w:val="nil"/>
        </w:pBdr>
        <w:spacing w:after="180" w:line="420" w:lineRule="auto"/>
        <w:ind w:firstLine="284"/>
        <w:jc w:val="both"/>
        <w:rPr>
          <w:del w:id="1165" w:author="ZHOU XUDONG" w:date="2020-08-19T16:33:00Z"/>
          <w:rFonts w:ascii="Arial" w:eastAsia="Arial" w:hAnsi="Arial" w:cs="Arial"/>
          <w:sz w:val="21"/>
          <w:szCs w:val="21"/>
          <w:rPrChange w:id="1166" w:author="ZHOU XUDONG" w:date="2020-09-07T18:07:00Z">
            <w:rPr>
              <w:del w:id="1167" w:author="ZHOU XUDONG" w:date="2020-08-19T16:33:00Z"/>
              <w:rFonts w:ascii="Arial" w:eastAsia="Arial" w:hAnsi="Arial" w:cs="Arial"/>
              <w:color w:val="FF0000"/>
              <w:sz w:val="21"/>
              <w:szCs w:val="21"/>
            </w:rPr>
          </w:rPrChange>
        </w:rPr>
      </w:pPr>
      <w:ins w:id="1168" w:author="ZHOU XUDONG" w:date="2020-09-07T18:07:00Z">
        <w:r>
          <w:rPr>
            <w:rFonts w:ascii="Arial" w:eastAsia="Arial" w:hAnsi="Arial" w:cs="Arial"/>
            <w:sz w:val="21"/>
            <w:szCs w:val="21"/>
          </w:rPr>
          <w:t xml:space="preserve"> </w:t>
        </w:r>
      </w:ins>
      <w:r w:rsidR="00E82155" w:rsidRPr="00E01C07">
        <w:rPr>
          <w:rFonts w:ascii="Arial" w:eastAsia="Arial" w:hAnsi="Arial" w:cs="Arial"/>
          <w:sz w:val="21"/>
          <w:szCs w:val="21"/>
          <w:rPrChange w:id="1169" w:author="ZHOU XUDONG" w:date="2020-09-07T18:07:00Z">
            <w:rPr>
              <w:rFonts w:ascii="Arial" w:eastAsia="Arial" w:hAnsi="Arial" w:cs="Arial"/>
              <w:color w:val="FF0000"/>
              <w:sz w:val="21"/>
              <w:szCs w:val="21"/>
            </w:rPr>
          </w:rPrChange>
        </w:rPr>
        <w:t>Rectangular-grid simulation contains some bugs in v390-395</w:t>
      </w:r>
      <w:ins w:id="1170" w:author="ZHOU XUDONG" w:date="2020-09-04T13:11:00Z">
        <w:r w:rsidR="00C66A65" w:rsidRPr="00E01C07">
          <w:rPr>
            <w:rFonts w:ascii="Arial" w:eastAsia="Arial" w:hAnsi="Arial" w:cs="Arial"/>
            <w:sz w:val="21"/>
            <w:szCs w:val="21"/>
            <w:rPrChange w:id="1171" w:author="ZHOU XUDONG" w:date="2020-09-07T18:07:00Z">
              <w:rPr>
                <w:rFonts w:ascii="Arial" w:eastAsia="Arial" w:hAnsi="Arial" w:cs="Arial"/>
                <w:color w:val="FF0000"/>
                <w:sz w:val="21"/>
                <w:szCs w:val="21"/>
                <w:highlight w:val="yellow"/>
              </w:rPr>
            </w:rPrChange>
          </w:rPr>
          <w:t xml:space="preserve"> </w:t>
        </w:r>
        <w:r w:rsidR="00C66A65" w:rsidRPr="00E01C07">
          <w:rPr>
            <w:rFonts w:ascii="Microsoft YaHei" w:eastAsia="Microsoft YaHei" w:hAnsi="Microsoft YaHei" w:cs="Microsoft YaHei"/>
            <w:sz w:val="21"/>
            <w:szCs w:val="21"/>
            <w:rPrChange w:id="1172" w:author="ZHOU XUDONG" w:date="2020-09-07T18:07:00Z">
              <w:rPr>
                <w:rFonts w:ascii="Microsoft YaHei" w:eastAsia="Microsoft YaHei" w:hAnsi="Microsoft YaHei" w:cs="Microsoft YaHei"/>
                <w:color w:val="FF0000"/>
                <w:sz w:val="21"/>
                <w:szCs w:val="21"/>
                <w:highlight w:val="yellow"/>
              </w:rPr>
            </w:rPrChange>
          </w:rPr>
          <w:t>have been fixed</w:t>
        </w:r>
      </w:ins>
      <w:r w:rsidR="00E82155" w:rsidRPr="00E01C07">
        <w:rPr>
          <w:rFonts w:ascii="Arial" w:eastAsia="Arial" w:hAnsi="Arial" w:cs="Arial"/>
          <w:sz w:val="21"/>
          <w:szCs w:val="21"/>
          <w:rPrChange w:id="1173" w:author="ZHOU XUDONG" w:date="2020-09-07T18:07:00Z">
            <w:rPr>
              <w:rFonts w:ascii="Arial" w:eastAsia="Arial" w:hAnsi="Arial" w:cs="Arial"/>
              <w:color w:val="FF0000"/>
              <w:sz w:val="21"/>
              <w:szCs w:val="21"/>
            </w:rPr>
          </w:rPrChange>
        </w:rPr>
        <w:t>.</w:t>
      </w:r>
      <w:del w:id="1174" w:author="ZHOU XUDONG" w:date="2020-09-04T13:11:00Z">
        <w:r w:rsidR="00E82155" w:rsidRPr="00E01C07" w:rsidDel="00C66A65">
          <w:rPr>
            <w:rFonts w:ascii="Arial" w:eastAsia="Arial" w:hAnsi="Arial" w:cs="Arial"/>
            <w:sz w:val="21"/>
            <w:szCs w:val="21"/>
            <w:rPrChange w:id="1175" w:author="ZHOU XUDONG" w:date="2020-09-07T18:07:00Z">
              <w:rPr>
                <w:rFonts w:ascii="Arial" w:eastAsia="Arial" w:hAnsi="Arial" w:cs="Arial"/>
                <w:color w:val="FF0000"/>
                <w:sz w:val="21"/>
                <w:szCs w:val="21"/>
              </w:rPr>
            </w:rPrChange>
          </w:rPr>
          <w:delText xml:space="preserve"> This will be fixed in the next release.</w:delText>
        </w:r>
      </w:del>
    </w:p>
    <w:p w14:paraId="3A59A726" w14:textId="77777777" w:rsidR="00954414" w:rsidRDefault="00954414" w:rsidP="0082752F">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1C6E209E" w14:textId="28EB84EE" w:rsidR="00954414" w:rsidRDefault="00E82155">
      <w:pPr>
        <w:pStyle w:val="2"/>
        <w:pPrChange w:id="1176" w:author="ZHOU XUDONG" w:date="2020-08-18T18:22:00Z">
          <w:pPr>
            <w:keepNext/>
            <w:pBdr>
              <w:top w:val="nil"/>
              <w:left w:val="nil"/>
              <w:bottom w:val="nil"/>
              <w:right w:val="nil"/>
              <w:between w:val="nil"/>
            </w:pBdr>
            <w:spacing w:before="240" w:after="100" w:line="360" w:lineRule="auto"/>
          </w:pPr>
        </w:pPrChange>
      </w:pPr>
      <w:bookmarkStart w:id="1177" w:name="_Toc50476763"/>
      <w:r>
        <w:t>4.</w:t>
      </w:r>
      <w:ins w:id="1178" w:author="ZHOU XUDONG" w:date="2020-08-19T16:33:00Z">
        <w:r w:rsidR="0082752F">
          <w:t>3</w:t>
        </w:r>
      </w:ins>
      <w:del w:id="1179" w:author="ZHOU XUDONG" w:date="2020-08-19T16:33:00Z">
        <w:r w:rsidDel="0082752F">
          <w:delText>4</w:delText>
        </w:r>
      </w:del>
      <w:r>
        <w:t xml:space="preserve"> Channel Cross-section Parameters</w:t>
      </w:r>
      <w:bookmarkEnd w:id="1177"/>
    </w:p>
    <w:p w14:paraId="47E60FA3"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channel cross-section parameters (channel length and channel depth) are estimated by an empirical function of river discharge climatology, while the other topographic parameters are explicitly derived from the fine-resolution flow direction map and DEM.</w:t>
      </w:r>
    </w:p>
    <w:p w14:paraId="5FF2A991"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Firstly, the climatology of daily river discharge is calculated by the </w:t>
      </w:r>
      <w:r>
        <w:rPr>
          <w:rFonts w:ascii="Cambria" w:eastAsia="Cambria" w:hAnsi="Cambria" w:cs="Cambria"/>
          <w:b/>
          <w:color w:val="000000"/>
          <w:sz w:val="21"/>
          <w:szCs w:val="21"/>
          <w:shd w:val="clear" w:color="auto" w:fill="D9D9D9"/>
        </w:rPr>
        <w:t>calc_outclm.F90</w:t>
      </w:r>
      <w:r>
        <w:rPr>
          <w:rFonts w:ascii="Arial" w:eastAsia="Arial" w:hAnsi="Arial" w:cs="Arial"/>
          <w:color w:val="000000"/>
          <w:sz w:val="21"/>
          <w:szCs w:val="21"/>
        </w:rPr>
        <w:t xml:space="preserve"> program in </w:t>
      </w:r>
      <w:r>
        <w:rPr>
          <w:rFonts w:ascii="Cambria" w:eastAsia="Cambria" w:hAnsi="Cambria" w:cs="Cambria"/>
          <w:b/>
          <w:color w:val="000000"/>
          <w:sz w:val="21"/>
          <w:szCs w:val="21"/>
          <w:shd w:val="clear" w:color="auto" w:fill="D9D9D9"/>
        </w:rPr>
        <w:t>$(CaMa-Flood)/map/src_param/</w:t>
      </w:r>
      <w:r>
        <w:rPr>
          <w:rFonts w:ascii="Arial" w:eastAsia="Arial" w:hAnsi="Arial" w:cs="Arial"/>
          <w:color w:val="000000"/>
          <w:sz w:val="21"/>
          <w:szCs w:val="21"/>
        </w:rPr>
        <w:t xml:space="preserve"> directory. The climatology of daily river discharge is written to the output file </w:t>
      </w:r>
      <w:r>
        <w:rPr>
          <w:rFonts w:ascii="Cambria" w:eastAsia="Cambria" w:hAnsi="Cambria" w:cs="Cambria"/>
          <w:b/>
          <w:color w:val="000000"/>
          <w:sz w:val="21"/>
          <w:szCs w:val="21"/>
          <w:shd w:val="clear" w:color="auto" w:fill="D9D9D9"/>
        </w:rPr>
        <w:t>outclm.bin</w:t>
      </w:r>
      <w:r>
        <w:rPr>
          <w:rFonts w:ascii="Arial" w:eastAsia="Arial" w:hAnsi="Arial" w:cs="Arial"/>
          <w:color w:val="000000"/>
          <w:sz w:val="21"/>
          <w:szCs w:val="21"/>
        </w:rPr>
        <w:t xml:space="preserve">. The record 1 is the </w:t>
      </w:r>
      <w:del w:id="1180" w:author="ZHOU XUDONG" w:date="2020-08-18T18:32:00Z">
        <w:r w:rsidDel="00CB07E7">
          <w:rPr>
            <w:rFonts w:ascii="Arial" w:eastAsia="Arial" w:hAnsi="Arial" w:cs="Arial"/>
            <w:color w:val="000000"/>
            <w:sz w:val="21"/>
            <w:szCs w:val="21"/>
          </w:rPr>
          <w:delText xml:space="preserve">annual </w:delText>
        </w:r>
        <w:r w:rsidDel="00CB07E7">
          <w:delText xml:space="preserve">     </w:delText>
        </w:r>
      </w:del>
      <w:ins w:id="1181" w:author="ZHOU XUDONG" w:date="2020-08-18T18:32:00Z">
        <w:r w:rsidR="00CB07E7">
          <w:rPr>
            <w:rFonts w:ascii="Arial" w:eastAsia="Arial" w:hAnsi="Arial" w:cs="Arial"/>
            <w:color w:val="000000"/>
            <w:sz w:val="21"/>
            <w:szCs w:val="21"/>
          </w:rPr>
          <w:t xml:space="preserve">annual </w:t>
        </w:r>
      </w:ins>
      <w:r>
        <w:rPr>
          <w:rFonts w:ascii="Arial" w:eastAsia="Arial" w:hAnsi="Arial" w:cs="Arial"/>
          <w:color w:val="000000"/>
          <w:sz w:val="21"/>
          <w:szCs w:val="21"/>
        </w:rPr>
        <w:t>average discharge (m</w:t>
      </w:r>
      <w:r>
        <w:rPr>
          <w:rFonts w:ascii="Arial" w:eastAsia="Arial" w:hAnsi="Arial" w:cs="Arial"/>
          <w:color w:val="000000"/>
          <w:sz w:val="21"/>
          <w:szCs w:val="21"/>
          <w:vertAlign w:val="superscript"/>
        </w:rPr>
        <w:t>3</w:t>
      </w:r>
      <w:r>
        <w:rPr>
          <w:rFonts w:ascii="Arial" w:eastAsia="Arial" w:hAnsi="Arial" w:cs="Arial"/>
          <w:color w:val="000000"/>
          <w:sz w:val="21"/>
          <w:szCs w:val="21"/>
        </w:rPr>
        <w:t xml:space="preserve">/s), </w:t>
      </w:r>
      <m:oMath>
        <m:sSub>
          <m:sSubPr>
            <m:ctrlPr>
              <w:ins w:id="1182" w:author="ZHOU XUDONG" w:date="2020-08-18T18:32:00Z">
                <w:rPr>
                  <w:rFonts w:ascii="Cambria Math" w:eastAsia="Arial" w:hAnsi="Cambria Math" w:cs="Arial"/>
                  <w:i/>
                  <w:color w:val="000000"/>
                  <w:sz w:val="21"/>
                  <w:szCs w:val="21"/>
                </w:rPr>
              </w:ins>
            </m:ctrlPr>
          </m:sSubPr>
          <m:e>
            <m:r>
              <w:ins w:id="1183" w:author="ZHOU XUDONG" w:date="2020-08-18T18:32:00Z">
                <w:rPr>
                  <w:rFonts w:ascii="Cambria Math" w:eastAsia="Arial" w:hAnsi="Cambria Math" w:cs="Arial"/>
                  <w:color w:val="000000"/>
                  <w:sz w:val="21"/>
                  <w:szCs w:val="21"/>
                </w:rPr>
                <m:t>Q</m:t>
              </w:ins>
            </m:r>
          </m:e>
          <m:sub>
            <m:r>
              <w:ins w:id="1184" w:author="ZHOU XUDONG" w:date="2020-08-18T18:32:00Z">
                <w:rPr>
                  <w:rFonts w:ascii="Cambria Math" w:eastAsia="Arial" w:hAnsi="Cambria Math" w:cs="Arial"/>
                  <w:color w:val="000000"/>
                  <w:sz w:val="21"/>
                  <w:szCs w:val="21"/>
                </w:rPr>
                <m:t>ave</m:t>
              </w:ins>
            </m:r>
          </m:sub>
        </m:sSub>
      </m:oMath>
      <w:del w:id="1185" w:author="ZHOU XUDONG" w:date="2020-08-18T18:32:00Z">
        <w:r w:rsidDel="00CB07E7">
          <w:rPr>
            <w:rFonts w:ascii="Arial" w:eastAsia="Arial" w:hAnsi="Arial" w:cs="Arial"/>
            <w:color w:val="000000"/>
            <w:sz w:val="21"/>
            <w:szCs w:val="21"/>
          </w:rPr>
          <w:delText>Qave</w:delText>
        </w:r>
      </w:del>
      <w:r>
        <w:rPr>
          <w:rFonts w:ascii="Arial" w:eastAsia="Arial" w:hAnsi="Arial" w:cs="Arial"/>
          <w:color w:val="000000"/>
          <w:sz w:val="21"/>
          <w:szCs w:val="21"/>
        </w:rPr>
        <w:t>, while the record 2 represents the 30-day moving average of upstream runoff</w:t>
      </w:r>
      <w:del w:id="1186" w:author="ZHOU XUDONG" w:date="2020-08-18T17:26:00Z">
        <w:r w:rsidDel="008130DB">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 (used before v3.9.4). T</w:t>
      </w:r>
      <w:del w:id="1187" w:author="ZHOU XUDONG" w:date="2020-08-18T17:26:00Z">
        <w:r w:rsidDel="008130DB">
          <w:delText xml:space="preserve">     </w:delText>
        </w:r>
      </w:del>
      <w:r>
        <w:rPr>
          <w:rFonts w:ascii="Arial" w:eastAsia="Arial" w:hAnsi="Arial" w:cs="Arial"/>
          <w:color w:val="000000"/>
          <w:sz w:val="21"/>
          <w:szCs w:val="21"/>
        </w:rPr>
        <w:t xml:space="preserve">he annual maximum of 30-day moving average of upstream runoff, </w:t>
      </w:r>
      <m:oMath>
        <m:sSub>
          <m:sSubPr>
            <m:ctrlPr>
              <w:ins w:id="1188" w:author="ZHOU XUDONG" w:date="2020-08-18T18:32:00Z">
                <w:rPr>
                  <w:rFonts w:ascii="Cambria Math" w:eastAsia="Arial" w:hAnsi="Cambria Math" w:cs="Arial"/>
                  <w:i/>
                  <w:color w:val="000000"/>
                  <w:sz w:val="21"/>
                  <w:szCs w:val="21"/>
                </w:rPr>
              </w:ins>
            </m:ctrlPr>
          </m:sSubPr>
          <m:e>
            <m:r>
              <w:ins w:id="1189" w:author="ZHOU XUDONG" w:date="2020-08-18T18:32:00Z">
                <w:rPr>
                  <w:rFonts w:ascii="Cambria Math" w:eastAsia="Arial" w:hAnsi="Cambria Math" w:cs="Arial"/>
                  <w:color w:val="000000"/>
                  <w:sz w:val="21"/>
                  <w:szCs w:val="21"/>
                </w:rPr>
                <m:t>Q</m:t>
              </w:ins>
            </m:r>
          </m:e>
          <m:sub>
            <m:r>
              <w:ins w:id="1190" w:author="ZHOU XUDONG" w:date="2020-08-18T18:32:00Z">
                <w:rPr>
                  <w:rFonts w:ascii="Cambria Math" w:eastAsia="Arial" w:hAnsi="Cambria Math" w:cs="Arial"/>
                  <w:color w:val="000000"/>
                  <w:sz w:val="21"/>
                  <w:szCs w:val="21"/>
                </w:rPr>
                <m:t>ave</m:t>
              </w:ins>
            </m:r>
          </m:sub>
        </m:sSub>
      </m:oMath>
      <w:del w:id="1191" w:author="ZHOU XUDONG" w:date="2020-08-18T18:32:00Z">
        <w:r w:rsidDel="00CB07E7">
          <w:rPr>
            <w:rFonts w:ascii="Arial" w:eastAsia="Arial" w:hAnsi="Arial" w:cs="Arial"/>
            <w:color w:val="000000"/>
            <w:sz w:val="21"/>
            <w:szCs w:val="21"/>
          </w:rPr>
          <w:delText>Qave</w:delText>
        </w:r>
      </w:del>
      <w:r>
        <w:rPr>
          <w:rFonts w:ascii="Arial" w:eastAsia="Arial" w:hAnsi="Arial" w:cs="Arial"/>
          <w:color w:val="000000"/>
          <w:sz w:val="21"/>
          <w:szCs w:val="21"/>
        </w:rPr>
        <w:t>, is introduced because it is assumed that the size of a channel cross-section is determined by flood peak discharge rather than the annual average discharge.</w:t>
      </w:r>
    </w:p>
    <w:p w14:paraId="7B601935"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Second, the channel cross-section parameters (channel width (m), </w:t>
      </w:r>
      <m:oMath>
        <m:r>
          <w:ins w:id="1192" w:author="ZHOU XUDONG" w:date="2020-08-18T18:33:00Z">
            <w:rPr>
              <w:rFonts w:ascii="Cambria Math" w:eastAsia="Arial" w:hAnsi="Cambria Math" w:cs="Arial"/>
              <w:color w:val="000000"/>
              <w:sz w:val="21"/>
              <w:szCs w:val="21"/>
            </w:rPr>
            <m:t>W</m:t>
          </w:ins>
        </m:r>
      </m:oMath>
      <w:del w:id="1193" w:author="ZHOU XUDONG" w:date="2020-08-18T18:33:00Z">
        <w:r w:rsidDel="008C0358">
          <w:rPr>
            <w:rFonts w:ascii="Arial" w:eastAsia="Arial" w:hAnsi="Arial" w:cs="Arial"/>
            <w:color w:val="000000"/>
            <w:sz w:val="21"/>
            <w:szCs w:val="21"/>
          </w:rPr>
          <w:delText>W</w:delText>
        </w:r>
      </w:del>
      <w:r>
        <w:rPr>
          <w:rFonts w:ascii="Arial" w:eastAsia="Arial" w:hAnsi="Arial" w:cs="Arial"/>
          <w:color w:val="000000"/>
          <w:sz w:val="21"/>
          <w:szCs w:val="21"/>
        </w:rPr>
        <w:t xml:space="preserve">; Channel depth (m), </w:t>
      </w:r>
      <m:oMath>
        <m:r>
          <w:ins w:id="1194" w:author="ZHOU XUDONG" w:date="2020-08-18T18:33:00Z">
            <w:rPr>
              <w:rFonts w:ascii="Cambria Math" w:eastAsia="Arial" w:hAnsi="Cambria Math" w:cs="Arial"/>
              <w:color w:val="000000"/>
              <w:sz w:val="21"/>
              <w:szCs w:val="21"/>
            </w:rPr>
            <m:t>B</m:t>
          </w:ins>
        </m:r>
      </m:oMath>
      <w:del w:id="1195" w:author="ZHOU XUDONG" w:date="2020-08-18T18:33:00Z">
        <w:r w:rsidDel="008C0358">
          <w:rPr>
            <w:rFonts w:ascii="Arial" w:eastAsia="Arial" w:hAnsi="Arial" w:cs="Arial"/>
            <w:color w:val="000000"/>
            <w:sz w:val="21"/>
            <w:szCs w:val="21"/>
          </w:rPr>
          <w:delText>B</w:delText>
        </w:r>
      </w:del>
      <w:r>
        <w:rPr>
          <w:rFonts w:ascii="Arial" w:eastAsia="Arial" w:hAnsi="Arial" w:cs="Arial"/>
          <w:color w:val="000000"/>
          <w:sz w:val="21"/>
          <w:szCs w:val="21"/>
        </w:rPr>
        <w:t xml:space="preserve">) are calculated by the program </w:t>
      </w:r>
      <w:r>
        <w:rPr>
          <w:rFonts w:ascii="Cambria" w:eastAsia="Cambria" w:hAnsi="Cambria" w:cs="Cambria"/>
          <w:b/>
          <w:color w:val="000000"/>
          <w:sz w:val="21"/>
          <w:szCs w:val="21"/>
          <w:shd w:val="clear" w:color="auto" w:fill="D9D9D9"/>
        </w:rPr>
        <w:t>calc_rivwth.F90</w:t>
      </w:r>
      <w:r>
        <w:rPr>
          <w:rFonts w:ascii="Arial" w:eastAsia="Arial" w:hAnsi="Arial" w:cs="Arial"/>
          <w:color w:val="000000"/>
          <w:sz w:val="21"/>
          <w:szCs w:val="21"/>
        </w:rPr>
        <w:t xml:space="preserve"> in the </w:t>
      </w:r>
      <w:r>
        <w:rPr>
          <w:rFonts w:ascii="Cambria" w:eastAsia="Cambria" w:hAnsi="Cambria" w:cs="Cambria"/>
          <w:b/>
          <w:color w:val="000000"/>
          <w:sz w:val="21"/>
          <w:szCs w:val="21"/>
          <w:shd w:val="clear" w:color="auto" w:fill="D9D9D9"/>
        </w:rPr>
        <w:t>$(CaMa-Flood)/map/</w:t>
      </w:r>
      <w:r>
        <w:rPr>
          <w:rFonts w:ascii="Arial" w:eastAsia="Arial" w:hAnsi="Arial" w:cs="Arial"/>
          <w:color w:val="000000"/>
          <w:sz w:val="21"/>
          <w:szCs w:val="21"/>
        </w:rPr>
        <w:t xml:space="preserve"> directory. The channel width </w:t>
      </w:r>
      <w:r>
        <w:rPr>
          <w:rFonts w:ascii="Cambria" w:eastAsia="Cambria" w:hAnsi="Cambria" w:cs="Cambria"/>
          <w:b/>
          <w:color w:val="000000"/>
          <w:sz w:val="21"/>
          <w:szCs w:val="21"/>
          <w:shd w:val="clear" w:color="auto" w:fill="D9D9D9"/>
        </w:rPr>
        <w:t>rivwth.bin</w:t>
      </w:r>
      <w:r>
        <w:rPr>
          <w:rFonts w:ascii="Arial" w:eastAsia="Arial" w:hAnsi="Arial" w:cs="Arial"/>
          <w:color w:val="000000"/>
          <w:sz w:val="21"/>
          <w:szCs w:val="21"/>
        </w:rPr>
        <w:t xml:space="preserve"> and channel depth </w:t>
      </w:r>
      <w:r>
        <w:rPr>
          <w:rFonts w:ascii="Cambria" w:eastAsia="Cambria" w:hAnsi="Cambria" w:cs="Cambria"/>
          <w:b/>
          <w:color w:val="000000"/>
          <w:sz w:val="21"/>
          <w:szCs w:val="21"/>
          <w:shd w:val="clear" w:color="auto" w:fill="D9D9D9"/>
        </w:rPr>
        <w:t>rivhgt.bin</w:t>
      </w:r>
      <w:r>
        <w:rPr>
          <w:rFonts w:ascii="Arial" w:eastAsia="Arial" w:hAnsi="Arial" w:cs="Arial"/>
          <w:color w:val="000000"/>
          <w:sz w:val="21"/>
          <w:szCs w:val="21"/>
        </w:rPr>
        <w:t xml:space="preserve"> are generated. These two parameters were derived by the following empirical equations:</w:t>
      </w:r>
    </w:p>
    <w:p w14:paraId="033AE158" w14:textId="7932F605" w:rsidR="00192CE7" w:rsidRDefault="00192CE7">
      <w:pPr>
        <w:pBdr>
          <w:top w:val="nil"/>
          <w:left w:val="nil"/>
          <w:bottom w:val="nil"/>
          <w:right w:val="nil"/>
          <w:between w:val="nil"/>
        </w:pBdr>
        <w:tabs>
          <w:tab w:val="center" w:pos="4253"/>
          <w:tab w:val="right" w:pos="8222"/>
        </w:tabs>
        <w:spacing w:after="180" w:line="420" w:lineRule="auto"/>
        <w:ind w:firstLine="284"/>
        <w:jc w:val="both"/>
        <w:rPr>
          <w:ins w:id="1196" w:author="ZHOU XUDONG" w:date="2020-08-21T00:11:00Z"/>
          <w:rFonts w:ascii="Arial" w:eastAsia="Arial" w:hAnsi="Arial" w:cs="Arial"/>
          <w:color w:val="000000"/>
          <w:sz w:val="21"/>
          <w:szCs w:val="21"/>
        </w:rPr>
      </w:pPr>
      <w:ins w:id="1197" w:author="ZHOU XUDONG" w:date="2020-08-18T18:30:00Z">
        <w:r>
          <w:rPr>
            <w:rFonts w:ascii="Arial" w:eastAsia="Arial" w:hAnsi="Arial" w:cs="Arial"/>
            <w:color w:val="000000"/>
            <w:sz w:val="21"/>
            <w:szCs w:val="21"/>
          </w:rPr>
          <w:tab/>
        </w:r>
      </w:ins>
      <m:oMath>
        <m:r>
          <w:ins w:id="1198" w:author="ZHOU XUDONG" w:date="2020-08-18T18:31:00Z">
            <w:rPr>
              <w:rFonts w:ascii="Cambria Math" w:eastAsia="Cambria Math" w:hAnsi="Cambria Math" w:cs="Cambria Math"/>
              <w:color w:val="000000"/>
              <w:sz w:val="21"/>
              <w:szCs w:val="21"/>
            </w:rPr>
            <m:t>W=max⁡(</m:t>
          </w:ins>
        </m:r>
        <m:sSub>
          <m:sSubPr>
            <m:ctrlPr>
              <w:ins w:id="1199" w:author="ZHOU XUDONG" w:date="2020-08-18T18:31:00Z">
                <w:rPr>
                  <w:rFonts w:ascii="Cambria Math" w:eastAsia="Cambria Math" w:hAnsi="Cambria Math" w:cs="Cambria Math"/>
                  <w:color w:val="000000"/>
                  <w:sz w:val="21"/>
                  <w:szCs w:val="21"/>
                </w:rPr>
              </w:ins>
            </m:ctrlPr>
          </m:sSubPr>
          <m:e>
            <m:r>
              <w:ins w:id="1200" w:author="ZHOU XUDONG" w:date="2020-08-18T18:31:00Z">
                <w:rPr>
                  <w:rFonts w:ascii="Cambria Math" w:eastAsia="Cambria Math" w:hAnsi="Cambria Math" w:cs="Cambria Math"/>
                  <w:color w:val="000000"/>
                  <w:sz w:val="21"/>
                  <w:szCs w:val="21"/>
                </w:rPr>
                <m:t>W</m:t>
              </w:ins>
            </m:r>
          </m:e>
          <m:sub>
            <m:r>
              <w:ins w:id="1201" w:author="ZHOU XUDONG" w:date="2020-08-18T18:31:00Z">
                <w:rPr>
                  <w:rFonts w:ascii="Cambria Math" w:eastAsia="Cambria Math" w:hAnsi="Cambria Math" w:cs="Cambria Math"/>
                  <w:color w:val="000000"/>
                  <w:sz w:val="21"/>
                  <w:szCs w:val="21"/>
                </w:rPr>
                <m:t>min</m:t>
              </w:ins>
            </m:r>
          </m:sub>
        </m:sSub>
        <m:r>
          <w:ins w:id="1202" w:author="ZHOU XUDONG" w:date="2020-08-18T18:31:00Z">
            <w:rPr>
              <w:rFonts w:ascii="Cambria Math" w:eastAsia="Cambria Math" w:hAnsi="Cambria Math" w:cs="Cambria Math"/>
              <w:color w:val="000000"/>
              <w:sz w:val="21"/>
              <w:szCs w:val="21"/>
            </w:rPr>
            <m:t>,</m:t>
          </w:ins>
        </m:r>
        <m:sSub>
          <m:sSubPr>
            <m:ctrlPr>
              <w:ins w:id="1203" w:author="ZHOU XUDONG" w:date="2020-08-18T18:31:00Z">
                <w:rPr>
                  <w:rFonts w:ascii="Cambria Math" w:eastAsia="Cambria Math" w:hAnsi="Cambria Math" w:cs="Cambria Math"/>
                  <w:color w:val="000000"/>
                  <w:sz w:val="21"/>
                  <w:szCs w:val="21"/>
                </w:rPr>
              </w:ins>
            </m:ctrlPr>
          </m:sSubPr>
          <m:e>
            <m:r>
              <w:ins w:id="1204" w:author="ZHOU XUDONG" w:date="2020-08-18T18:31:00Z">
                <w:rPr>
                  <w:rFonts w:ascii="Cambria Math" w:eastAsia="Cambria Math" w:hAnsi="Cambria Math" w:cs="Cambria Math"/>
                  <w:color w:val="000000"/>
                  <w:sz w:val="21"/>
                  <w:szCs w:val="21"/>
                </w:rPr>
                <m:t>c</m:t>
              </w:ins>
            </m:r>
          </m:e>
          <m:sub>
            <m:r>
              <w:ins w:id="1205" w:author="ZHOU XUDONG" w:date="2020-08-18T18:31:00Z">
                <w:rPr>
                  <w:rFonts w:ascii="Cambria Math" w:eastAsia="Cambria Math" w:hAnsi="Cambria Math" w:cs="Cambria Math"/>
                  <w:color w:val="000000"/>
                  <w:sz w:val="21"/>
                  <w:szCs w:val="21"/>
                </w:rPr>
                <m:t>w</m:t>
              </w:ins>
            </m:r>
          </m:sub>
        </m:sSub>
        <m:r>
          <w:ins w:id="1206" w:author="ZHOU XUDONG" w:date="2020-08-18T18:31:00Z">
            <w:rPr>
              <w:rFonts w:ascii="Cambria Math" w:eastAsia="Cambria Math" w:hAnsi="Cambria Math" w:cs="Cambria Math"/>
              <w:color w:val="000000"/>
              <w:sz w:val="21"/>
              <w:szCs w:val="21"/>
            </w:rPr>
            <m:t>*</m:t>
          </w:ins>
        </m:r>
        <m:sSup>
          <m:sSupPr>
            <m:ctrlPr>
              <w:ins w:id="1207" w:author="ZHOU XUDONG" w:date="2020-08-18T18:31:00Z">
                <w:rPr>
                  <w:rFonts w:ascii="Cambria Math" w:eastAsia="Cambria Math" w:hAnsi="Cambria Math" w:cs="Cambria Math"/>
                  <w:color w:val="000000"/>
                  <w:sz w:val="21"/>
                  <w:szCs w:val="21"/>
                </w:rPr>
              </w:ins>
            </m:ctrlPr>
          </m:sSupPr>
          <m:e>
            <m:sSub>
              <m:sSubPr>
                <m:ctrlPr>
                  <w:ins w:id="1208" w:author="ZHOU XUDONG" w:date="2020-08-18T18:31:00Z">
                    <w:rPr>
                      <w:rFonts w:ascii="Cambria Math" w:eastAsia="Cambria Math" w:hAnsi="Cambria Math" w:cs="Cambria Math"/>
                      <w:color w:val="000000"/>
                      <w:sz w:val="21"/>
                      <w:szCs w:val="21"/>
                    </w:rPr>
                  </w:ins>
                </m:ctrlPr>
              </m:sSubPr>
              <m:e>
                <m:r>
                  <w:ins w:id="1209" w:author="ZHOU XUDONG" w:date="2020-08-18T18:31:00Z">
                    <w:rPr>
                      <w:rFonts w:ascii="Cambria Math" w:eastAsia="Cambria Math" w:hAnsi="Cambria Math" w:cs="Cambria Math"/>
                      <w:color w:val="000000"/>
                      <w:sz w:val="21"/>
                      <w:szCs w:val="21"/>
                    </w:rPr>
                    <m:t>Q</m:t>
                  </w:ins>
                </m:r>
              </m:e>
              <m:sub>
                <m:r>
                  <w:ins w:id="1210" w:author="ZHOU XUDONG" w:date="2020-08-18T18:31:00Z">
                    <w:rPr>
                      <w:rFonts w:ascii="Cambria Math" w:eastAsia="Cambria Math" w:hAnsi="Cambria Math" w:cs="Cambria Math"/>
                      <w:color w:val="000000"/>
                      <w:sz w:val="21"/>
                      <w:szCs w:val="21"/>
                    </w:rPr>
                    <m:t>ave</m:t>
                  </w:ins>
                </m:r>
              </m:sub>
            </m:sSub>
          </m:e>
          <m:sup>
            <m:sSub>
              <m:sSubPr>
                <m:ctrlPr>
                  <w:ins w:id="1211" w:author="ZHOU XUDONG" w:date="2020-08-18T18:31:00Z">
                    <w:rPr>
                      <w:rFonts w:ascii="Cambria Math" w:eastAsia="Cambria Math" w:hAnsi="Cambria Math" w:cs="Cambria Math"/>
                      <w:color w:val="000000"/>
                      <w:sz w:val="21"/>
                      <w:szCs w:val="21"/>
                    </w:rPr>
                  </w:ins>
                </m:ctrlPr>
              </m:sSubPr>
              <m:e>
                <m:r>
                  <w:ins w:id="1212" w:author="ZHOU XUDONG" w:date="2020-08-18T18:31:00Z">
                    <w:rPr>
                      <w:rFonts w:ascii="Cambria Math" w:eastAsia="Cambria Math" w:hAnsi="Cambria Math" w:cs="Cambria Math"/>
                      <w:color w:val="000000"/>
                      <w:sz w:val="21"/>
                      <w:szCs w:val="21"/>
                    </w:rPr>
                    <m:t>p</m:t>
                  </w:ins>
                </m:r>
              </m:e>
              <m:sub>
                <m:r>
                  <w:ins w:id="1213" w:author="ZHOU XUDONG" w:date="2020-08-18T18:31:00Z">
                    <w:rPr>
                      <w:rFonts w:ascii="Cambria Math" w:eastAsia="Cambria Math" w:hAnsi="Cambria Math" w:cs="Cambria Math"/>
                      <w:color w:val="000000"/>
                      <w:sz w:val="21"/>
                      <w:szCs w:val="21"/>
                    </w:rPr>
                    <m:t>w</m:t>
                  </w:ins>
                </m:r>
              </m:sub>
            </m:sSub>
          </m:sup>
        </m:sSup>
        <m:r>
          <w:ins w:id="1214" w:author="ZHOU XUDONG" w:date="2020-08-18T18:31:00Z">
            <w:rPr>
              <w:rFonts w:ascii="Cambria Math" w:eastAsia="Cambria Math" w:hAnsi="Cambria Math" w:cs="Cambria Math"/>
              <w:color w:val="000000"/>
              <w:sz w:val="21"/>
              <w:szCs w:val="21"/>
            </w:rPr>
            <m:t xml:space="preserve">+ </m:t>
          </w:ins>
        </m:r>
        <m:sSub>
          <m:sSubPr>
            <m:ctrlPr>
              <w:ins w:id="1215" w:author="ZHOU XUDONG" w:date="2020-08-18T18:31:00Z">
                <w:rPr>
                  <w:rFonts w:ascii="Cambria Math" w:eastAsia="Cambria Math" w:hAnsi="Cambria Math" w:cs="Cambria Math"/>
                  <w:color w:val="000000"/>
                  <w:sz w:val="21"/>
                  <w:szCs w:val="21"/>
                </w:rPr>
              </w:ins>
            </m:ctrlPr>
          </m:sSubPr>
          <m:e>
            <m:r>
              <w:ins w:id="1216" w:author="ZHOU XUDONG" w:date="2020-08-18T18:31:00Z">
                <w:rPr>
                  <w:rFonts w:ascii="Cambria Math" w:eastAsia="Cambria Math" w:hAnsi="Cambria Math" w:cs="Cambria Math"/>
                  <w:color w:val="000000"/>
                  <w:sz w:val="21"/>
                  <w:szCs w:val="21"/>
                </w:rPr>
                <m:t>W</m:t>
              </w:ins>
            </m:r>
          </m:e>
          <m:sub>
            <m:r>
              <w:ins w:id="1217" w:author="ZHOU XUDONG" w:date="2020-08-18T18:31:00Z">
                <w:rPr>
                  <w:rFonts w:ascii="Cambria Math" w:eastAsia="Cambria Math" w:hAnsi="Cambria Math" w:cs="Cambria Math"/>
                  <w:color w:val="000000"/>
                  <w:sz w:val="21"/>
                  <w:szCs w:val="21"/>
                </w:rPr>
                <m:t>0</m:t>
              </w:ins>
            </m:r>
          </m:sub>
        </m:sSub>
        <m:r>
          <w:ins w:id="1218" w:author="ZHOU XUDONG" w:date="2020-08-18T18:31:00Z">
            <w:rPr>
              <w:rFonts w:ascii="Cambria Math" w:eastAsia="Cambria Math" w:hAnsi="Cambria Math" w:cs="Cambria Math"/>
              <w:color w:val="000000"/>
              <w:sz w:val="21"/>
              <w:szCs w:val="21"/>
            </w:rPr>
            <m:t>)</m:t>
          </w:ins>
        </m:r>
      </m:oMath>
      <w:ins w:id="1219" w:author="ZHOU XUDONG" w:date="2020-08-18T18:31:00Z">
        <w:r>
          <w:rPr>
            <w:rFonts w:ascii="Arial" w:eastAsia="Arial" w:hAnsi="Arial" w:cs="Arial"/>
            <w:color w:val="000000"/>
            <w:sz w:val="21"/>
            <w:szCs w:val="21"/>
          </w:rPr>
          <w:t xml:space="preserve">  </w:t>
        </w:r>
        <w:r>
          <w:rPr>
            <w:rFonts w:ascii="Arial" w:eastAsia="Arial" w:hAnsi="Arial" w:cs="Arial"/>
            <w:color w:val="000000"/>
            <w:sz w:val="21"/>
            <w:szCs w:val="21"/>
          </w:rPr>
          <w:tab/>
        </w:r>
      </w:ins>
      <w:ins w:id="1220" w:author="ZHOU XUDONG" w:date="2020-08-18T18:30:00Z">
        <w:r>
          <w:rPr>
            <w:rFonts w:ascii="Arial" w:eastAsia="Arial" w:hAnsi="Arial" w:cs="Arial"/>
            <w:color w:val="000000"/>
            <w:sz w:val="21"/>
            <w:szCs w:val="21"/>
          </w:rPr>
          <w:t>(4.</w:t>
        </w:r>
      </w:ins>
      <w:ins w:id="1221" w:author="ZHOU XUDONG" w:date="2020-08-18T18:31:00Z">
        <w:r>
          <w:rPr>
            <w:rFonts w:ascii="Arial" w:eastAsia="Arial" w:hAnsi="Arial" w:cs="Arial"/>
            <w:color w:val="000000"/>
            <w:sz w:val="21"/>
            <w:szCs w:val="21"/>
          </w:rPr>
          <w:t>2</w:t>
        </w:r>
      </w:ins>
      <w:ins w:id="1222" w:author="ZHOU XUDONG" w:date="2020-08-18T18:30:00Z">
        <w:r>
          <w:rPr>
            <w:rFonts w:ascii="Arial" w:eastAsia="Arial" w:hAnsi="Arial" w:cs="Arial"/>
            <w:color w:val="000000"/>
            <w:sz w:val="21"/>
            <w:szCs w:val="21"/>
          </w:rPr>
          <w:t>)</w:t>
        </w:r>
      </w:ins>
    </w:p>
    <w:p w14:paraId="41D4E87C" w14:textId="1380DB6A" w:rsidR="00213649" w:rsidRDefault="00213649" w:rsidP="00192CE7">
      <w:pPr>
        <w:pBdr>
          <w:top w:val="nil"/>
          <w:left w:val="nil"/>
          <w:bottom w:val="nil"/>
          <w:right w:val="nil"/>
          <w:between w:val="nil"/>
        </w:pBdr>
        <w:tabs>
          <w:tab w:val="center" w:pos="4253"/>
          <w:tab w:val="right" w:pos="8222"/>
        </w:tabs>
        <w:spacing w:after="180" w:line="420" w:lineRule="auto"/>
        <w:ind w:firstLine="284"/>
        <w:jc w:val="both"/>
        <w:rPr>
          <w:ins w:id="1223" w:author="ZHOU XUDONG" w:date="2020-08-18T18:31:00Z"/>
          <w:rFonts w:ascii="Arial" w:eastAsia="Arial" w:hAnsi="Arial" w:cs="Arial"/>
          <w:color w:val="000000"/>
          <w:sz w:val="21"/>
          <w:szCs w:val="21"/>
        </w:rPr>
      </w:pPr>
      <w:ins w:id="1224" w:author="ZHOU XUDONG" w:date="2020-08-21T00:11:00Z">
        <w:r>
          <w:rPr>
            <w:rFonts w:ascii="Arial" w:eastAsia="Arial" w:hAnsi="Arial" w:cs="Arial"/>
            <w:color w:val="000000"/>
            <w:sz w:val="21"/>
            <w:szCs w:val="21"/>
          </w:rPr>
          <w:lastRenderedPageBreak/>
          <w:tab/>
        </w:r>
      </w:ins>
      <m:oMath>
        <m:r>
          <w:ins w:id="1225" w:author="ZHOU XUDONG" w:date="2020-08-21T00:11:00Z">
            <w:rPr>
              <w:rFonts w:ascii="Cambria Math" w:eastAsia="Cambria Math" w:hAnsi="Cambria Math" w:cs="Cambria Math"/>
              <w:color w:val="000000"/>
              <w:sz w:val="21"/>
              <w:szCs w:val="21"/>
            </w:rPr>
            <m:t>B=max⁡(</m:t>
          </w:ins>
        </m:r>
        <m:sSub>
          <m:sSubPr>
            <m:ctrlPr>
              <w:ins w:id="1226" w:author="ZHOU XUDONG" w:date="2020-08-21T00:11:00Z">
                <w:rPr>
                  <w:rFonts w:ascii="Cambria Math" w:eastAsia="Cambria Math" w:hAnsi="Cambria Math" w:cs="Cambria Math"/>
                  <w:color w:val="000000"/>
                  <w:sz w:val="21"/>
                  <w:szCs w:val="21"/>
                </w:rPr>
              </w:ins>
            </m:ctrlPr>
          </m:sSubPr>
          <m:e>
            <m:r>
              <w:ins w:id="1227" w:author="ZHOU XUDONG" w:date="2020-09-07T18:10:00Z">
                <w:rPr>
                  <w:rFonts w:ascii="Cambria Math" w:eastAsia="Cambria Math" w:hAnsi="Cambria Math" w:cs="Cambria Math"/>
                  <w:color w:val="000000"/>
                  <w:sz w:val="21"/>
                  <w:szCs w:val="21"/>
                </w:rPr>
                <m:t>B</m:t>
              </w:ins>
            </m:r>
          </m:e>
          <m:sub>
            <m:r>
              <w:ins w:id="1228" w:author="ZHOU XUDONG" w:date="2020-08-21T00:11:00Z">
                <w:rPr>
                  <w:rFonts w:ascii="Cambria Math" w:eastAsia="Cambria Math" w:hAnsi="Cambria Math" w:cs="Cambria Math"/>
                  <w:color w:val="000000"/>
                  <w:sz w:val="21"/>
                  <w:szCs w:val="21"/>
                </w:rPr>
                <m:t>min</m:t>
              </w:ins>
            </m:r>
          </m:sub>
        </m:sSub>
        <m:r>
          <w:ins w:id="1229" w:author="ZHOU XUDONG" w:date="2020-08-21T00:11:00Z">
            <w:rPr>
              <w:rFonts w:ascii="Cambria Math" w:eastAsia="Cambria Math" w:hAnsi="Cambria Math" w:cs="Cambria Math"/>
              <w:color w:val="000000"/>
              <w:sz w:val="21"/>
              <w:szCs w:val="21"/>
            </w:rPr>
            <m:t>,</m:t>
          </w:ins>
        </m:r>
        <m:sSub>
          <m:sSubPr>
            <m:ctrlPr>
              <w:ins w:id="1230" w:author="ZHOU XUDONG" w:date="2020-08-21T00:11:00Z">
                <w:rPr>
                  <w:rFonts w:ascii="Cambria Math" w:eastAsia="Cambria Math" w:hAnsi="Cambria Math" w:cs="Cambria Math"/>
                  <w:color w:val="000000"/>
                  <w:sz w:val="21"/>
                  <w:szCs w:val="21"/>
                </w:rPr>
              </w:ins>
            </m:ctrlPr>
          </m:sSubPr>
          <m:e>
            <m:r>
              <w:ins w:id="1231" w:author="ZHOU XUDONG" w:date="2020-08-21T00:11:00Z">
                <w:rPr>
                  <w:rFonts w:ascii="Cambria Math" w:eastAsia="Cambria Math" w:hAnsi="Cambria Math" w:cs="Cambria Math"/>
                  <w:color w:val="000000"/>
                  <w:sz w:val="21"/>
                  <w:szCs w:val="21"/>
                </w:rPr>
                <m:t>c</m:t>
              </w:ins>
            </m:r>
          </m:e>
          <m:sub>
            <m:r>
              <w:ins w:id="1232" w:author="ZHOU XUDONG" w:date="2020-08-21T00:11:00Z">
                <w:rPr>
                  <w:rFonts w:ascii="Cambria Math" w:eastAsia="Cambria Math" w:hAnsi="Cambria Math" w:cs="Cambria Math"/>
                  <w:color w:val="000000"/>
                  <w:sz w:val="21"/>
                  <w:szCs w:val="21"/>
                </w:rPr>
                <m:t>B</m:t>
              </w:ins>
            </m:r>
          </m:sub>
        </m:sSub>
        <m:r>
          <w:ins w:id="1233" w:author="ZHOU XUDONG" w:date="2020-08-21T00:11:00Z">
            <w:rPr>
              <w:rFonts w:ascii="Cambria Math" w:eastAsia="Cambria Math" w:hAnsi="Cambria Math" w:cs="Cambria Math"/>
              <w:color w:val="000000"/>
              <w:sz w:val="21"/>
              <w:szCs w:val="21"/>
            </w:rPr>
            <m:t>*</m:t>
          </w:ins>
        </m:r>
        <m:sSup>
          <m:sSupPr>
            <m:ctrlPr>
              <w:ins w:id="1234" w:author="ZHOU XUDONG" w:date="2020-08-21T00:11:00Z">
                <w:rPr>
                  <w:rFonts w:ascii="Cambria Math" w:eastAsia="Cambria Math" w:hAnsi="Cambria Math" w:cs="Cambria Math"/>
                  <w:color w:val="000000"/>
                  <w:sz w:val="21"/>
                  <w:szCs w:val="21"/>
                </w:rPr>
              </w:ins>
            </m:ctrlPr>
          </m:sSupPr>
          <m:e>
            <m:sSub>
              <m:sSubPr>
                <m:ctrlPr>
                  <w:ins w:id="1235" w:author="ZHOU XUDONG" w:date="2020-08-21T00:11:00Z">
                    <w:rPr>
                      <w:rFonts w:ascii="Cambria Math" w:eastAsia="Cambria Math" w:hAnsi="Cambria Math" w:cs="Cambria Math"/>
                      <w:color w:val="000000"/>
                      <w:sz w:val="21"/>
                      <w:szCs w:val="21"/>
                    </w:rPr>
                  </w:ins>
                </m:ctrlPr>
              </m:sSubPr>
              <m:e>
                <m:r>
                  <w:ins w:id="1236" w:author="ZHOU XUDONG" w:date="2020-08-21T00:11:00Z">
                    <w:rPr>
                      <w:rFonts w:ascii="Cambria Math" w:eastAsia="Cambria Math" w:hAnsi="Cambria Math" w:cs="Cambria Math"/>
                      <w:color w:val="000000"/>
                      <w:sz w:val="21"/>
                      <w:szCs w:val="21"/>
                    </w:rPr>
                    <m:t>Q</m:t>
                  </w:ins>
                </m:r>
              </m:e>
              <m:sub>
                <m:r>
                  <w:ins w:id="1237" w:author="ZHOU XUDONG" w:date="2020-08-21T00:11:00Z">
                    <w:rPr>
                      <w:rFonts w:ascii="Cambria Math" w:eastAsia="Cambria Math" w:hAnsi="Cambria Math" w:cs="Cambria Math"/>
                      <w:color w:val="000000"/>
                      <w:sz w:val="21"/>
                      <w:szCs w:val="21"/>
                    </w:rPr>
                    <m:t>ave</m:t>
                  </w:ins>
                </m:r>
              </m:sub>
            </m:sSub>
          </m:e>
          <m:sup>
            <m:sSub>
              <m:sSubPr>
                <m:ctrlPr>
                  <w:ins w:id="1238" w:author="ZHOU XUDONG" w:date="2020-08-21T00:11:00Z">
                    <w:rPr>
                      <w:rFonts w:ascii="Cambria Math" w:eastAsia="Cambria Math" w:hAnsi="Cambria Math" w:cs="Cambria Math"/>
                      <w:color w:val="000000"/>
                      <w:sz w:val="21"/>
                      <w:szCs w:val="21"/>
                    </w:rPr>
                  </w:ins>
                </m:ctrlPr>
              </m:sSubPr>
              <m:e>
                <m:r>
                  <w:ins w:id="1239" w:author="ZHOU XUDONG" w:date="2020-08-21T00:11:00Z">
                    <w:rPr>
                      <w:rFonts w:ascii="Cambria Math" w:eastAsia="Cambria Math" w:hAnsi="Cambria Math" w:cs="Cambria Math"/>
                      <w:color w:val="000000"/>
                      <w:sz w:val="21"/>
                      <w:szCs w:val="21"/>
                    </w:rPr>
                    <m:t>p</m:t>
                  </w:ins>
                </m:r>
              </m:e>
              <m:sub>
                <m:r>
                  <w:ins w:id="1240" w:author="ZHOU XUDONG" w:date="2020-08-21T00:11:00Z">
                    <w:rPr>
                      <w:rFonts w:ascii="Cambria Math" w:eastAsia="Cambria Math" w:hAnsi="Cambria Math" w:cs="Cambria Math"/>
                      <w:color w:val="000000"/>
                      <w:sz w:val="21"/>
                      <w:szCs w:val="21"/>
                    </w:rPr>
                    <m:t>B</m:t>
                  </w:ins>
                </m:r>
              </m:sub>
            </m:sSub>
          </m:sup>
        </m:sSup>
        <m:r>
          <w:ins w:id="1241" w:author="ZHOU XUDONG" w:date="2020-08-21T00:11:00Z">
            <w:rPr>
              <w:rFonts w:ascii="Cambria Math" w:eastAsia="Cambria Math" w:hAnsi="Cambria Math" w:cs="Cambria Math"/>
              <w:color w:val="000000"/>
              <w:sz w:val="21"/>
              <w:szCs w:val="21"/>
            </w:rPr>
            <m:t xml:space="preserve">+ </m:t>
          </w:ins>
        </m:r>
        <m:sSub>
          <m:sSubPr>
            <m:ctrlPr>
              <w:ins w:id="1242" w:author="ZHOU XUDONG" w:date="2020-08-21T00:11:00Z">
                <w:rPr>
                  <w:rFonts w:ascii="Cambria Math" w:eastAsia="Cambria Math" w:hAnsi="Cambria Math" w:cs="Cambria Math"/>
                  <w:color w:val="000000"/>
                  <w:sz w:val="21"/>
                  <w:szCs w:val="21"/>
                </w:rPr>
              </w:ins>
            </m:ctrlPr>
          </m:sSubPr>
          <m:e>
            <m:r>
              <w:ins w:id="1243" w:author="ZHOU XUDONG" w:date="2020-08-21T00:11:00Z">
                <w:rPr>
                  <w:rFonts w:ascii="Cambria Math" w:eastAsia="Cambria Math" w:hAnsi="Cambria Math" w:cs="Cambria Math"/>
                  <w:color w:val="000000"/>
                  <w:sz w:val="21"/>
                  <w:szCs w:val="21"/>
                </w:rPr>
                <m:t>B</m:t>
              </w:ins>
            </m:r>
          </m:e>
          <m:sub>
            <m:r>
              <w:ins w:id="1244" w:author="ZHOU XUDONG" w:date="2020-08-21T00:11:00Z">
                <w:rPr>
                  <w:rFonts w:ascii="Cambria Math" w:eastAsia="Cambria Math" w:hAnsi="Cambria Math" w:cs="Cambria Math"/>
                  <w:color w:val="000000"/>
                  <w:sz w:val="21"/>
                  <w:szCs w:val="21"/>
                </w:rPr>
                <m:t>0</m:t>
              </w:ins>
            </m:r>
          </m:sub>
        </m:sSub>
        <m:r>
          <w:ins w:id="1245" w:author="ZHOU XUDONG" w:date="2020-08-21T00:11:00Z">
            <w:rPr>
              <w:rFonts w:ascii="Cambria Math" w:eastAsia="Cambria Math" w:hAnsi="Cambria Math" w:cs="Cambria Math"/>
              <w:color w:val="000000"/>
              <w:sz w:val="21"/>
              <w:szCs w:val="21"/>
            </w:rPr>
            <m:t>)</m:t>
          </w:ins>
        </m:r>
      </m:oMath>
      <w:ins w:id="1246" w:author="ZHOU XUDONG" w:date="2020-08-21T00:11:00Z">
        <w:r>
          <w:rPr>
            <w:rFonts w:ascii="Arial" w:eastAsia="Arial" w:hAnsi="Arial" w:cs="Arial"/>
            <w:color w:val="000000"/>
            <w:sz w:val="21"/>
            <w:szCs w:val="21"/>
          </w:rPr>
          <w:t xml:space="preserve">   </w:t>
        </w:r>
        <w:r>
          <w:rPr>
            <w:rFonts w:ascii="Arial" w:eastAsia="Arial" w:hAnsi="Arial" w:cs="Arial"/>
            <w:color w:val="000000"/>
            <w:sz w:val="21"/>
            <w:szCs w:val="21"/>
          </w:rPr>
          <w:tab/>
          <w:t>(4.3)</w:t>
        </w:r>
      </w:ins>
    </w:p>
    <w:p w14:paraId="04E3A0D3" w14:textId="77777777" w:rsidR="00954414" w:rsidDel="00192CE7" w:rsidRDefault="00E82155">
      <w:pPr>
        <w:pBdr>
          <w:top w:val="nil"/>
          <w:left w:val="nil"/>
          <w:bottom w:val="nil"/>
          <w:right w:val="nil"/>
          <w:between w:val="nil"/>
        </w:pBdr>
        <w:spacing w:after="180" w:line="420" w:lineRule="auto"/>
        <w:ind w:firstLine="284"/>
        <w:jc w:val="both"/>
        <w:rPr>
          <w:del w:id="1247" w:author="ZHOU XUDONG" w:date="2020-08-18T18:31:00Z"/>
          <w:rFonts w:ascii="Arial" w:eastAsia="Arial" w:hAnsi="Arial" w:cs="Arial"/>
          <w:color w:val="000000"/>
          <w:sz w:val="21"/>
          <w:szCs w:val="21"/>
        </w:rPr>
      </w:pPr>
      <m:oMath>
        <m:r>
          <w:del w:id="1248" w:author="ZHOU XUDONG" w:date="2020-08-18T18:31:00Z">
            <w:rPr>
              <w:rFonts w:ascii="Cambria Math" w:eastAsia="Cambria Math" w:hAnsi="Cambria Math" w:cs="Cambria Math"/>
              <w:color w:val="000000"/>
              <w:sz w:val="21"/>
              <w:szCs w:val="21"/>
            </w:rPr>
            <m:t>W=max⁡(</m:t>
          </w:del>
        </m:r>
        <m:sSub>
          <m:sSubPr>
            <m:ctrlPr>
              <w:del w:id="1249" w:author="ZHOU XUDONG" w:date="2020-08-18T18:31:00Z">
                <w:rPr>
                  <w:rFonts w:ascii="Cambria Math" w:eastAsia="Cambria Math" w:hAnsi="Cambria Math" w:cs="Cambria Math"/>
                  <w:color w:val="000000"/>
                  <w:sz w:val="21"/>
                  <w:szCs w:val="21"/>
                </w:rPr>
              </w:del>
            </m:ctrlPr>
          </m:sSubPr>
          <m:e>
            <m:r>
              <w:del w:id="1250" w:author="ZHOU XUDONG" w:date="2020-08-18T18:31:00Z">
                <w:rPr>
                  <w:rFonts w:ascii="Cambria Math" w:eastAsia="Cambria Math" w:hAnsi="Cambria Math" w:cs="Cambria Math"/>
                  <w:color w:val="000000"/>
                  <w:sz w:val="21"/>
                  <w:szCs w:val="21"/>
                </w:rPr>
                <m:t>W</m:t>
              </w:del>
            </m:r>
          </m:e>
          <m:sub>
            <m:r>
              <w:del w:id="1251" w:author="ZHOU XUDONG" w:date="2020-08-18T18:31:00Z">
                <w:rPr>
                  <w:rFonts w:ascii="Cambria Math" w:eastAsia="Cambria Math" w:hAnsi="Cambria Math" w:cs="Cambria Math"/>
                  <w:color w:val="000000"/>
                  <w:sz w:val="21"/>
                  <w:szCs w:val="21"/>
                </w:rPr>
                <m:t>min</m:t>
              </w:del>
            </m:r>
          </m:sub>
        </m:sSub>
        <m:r>
          <w:del w:id="1252" w:author="ZHOU XUDONG" w:date="2020-08-18T18:31:00Z">
            <w:rPr>
              <w:rFonts w:ascii="Cambria Math" w:eastAsia="Cambria Math" w:hAnsi="Cambria Math" w:cs="Cambria Math"/>
              <w:color w:val="000000"/>
              <w:sz w:val="21"/>
              <w:szCs w:val="21"/>
            </w:rPr>
            <m:t>,</m:t>
          </w:del>
        </m:r>
        <m:sSub>
          <m:sSubPr>
            <m:ctrlPr>
              <w:del w:id="1253" w:author="ZHOU XUDONG" w:date="2020-08-18T18:31:00Z">
                <w:rPr>
                  <w:rFonts w:ascii="Cambria Math" w:eastAsia="Cambria Math" w:hAnsi="Cambria Math" w:cs="Cambria Math"/>
                  <w:color w:val="000000"/>
                  <w:sz w:val="21"/>
                  <w:szCs w:val="21"/>
                </w:rPr>
              </w:del>
            </m:ctrlPr>
          </m:sSubPr>
          <m:e>
            <m:r>
              <w:del w:id="1254" w:author="ZHOU XUDONG" w:date="2020-08-18T18:31:00Z">
                <w:rPr>
                  <w:rFonts w:ascii="Cambria Math" w:eastAsia="Cambria Math" w:hAnsi="Cambria Math" w:cs="Cambria Math"/>
                  <w:color w:val="000000"/>
                  <w:sz w:val="21"/>
                  <w:szCs w:val="21"/>
                </w:rPr>
                <m:t>c</m:t>
              </w:del>
            </m:r>
          </m:e>
          <m:sub>
            <m:r>
              <w:del w:id="1255" w:author="ZHOU XUDONG" w:date="2020-08-18T18:31:00Z">
                <w:rPr>
                  <w:rFonts w:ascii="Cambria Math" w:eastAsia="Cambria Math" w:hAnsi="Cambria Math" w:cs="Cambria Math"/>
                  <w:color w:val="000000"/>
                  <w:sz w:val="21"/>
                  <w:szCs w:val="21"/>
                </w:rPr>
                <m:t>w</m:t>
              </w:del>
            </m:r>
          </m:sub>
        </m:sSub>
        <m:r>
          <w:del w:id="1256" w:author="ZHOU XUDONG" w:date="2020-08-18T18:31:00Z">
            <w:rPr>
              <w:rFonts w:ascii="Cambria Math" w:eastAsia="Cambria Math" w:hAnsi="Cambria Math" w:cs="Cambria Math"/>
              <w:color w:val="000000"/>
              <w:sz w:val="21"/>
              <w:szCs w:val="21"/>
            </w:rPr>
            <m:t>*</m:t>
          </w:del>
        </m:r>
        <m:sSup>
          <m:sSupPr>
            <m:ctrlPr>
              <w:del w:id="1257" w:author="ZHOU XUDONG" w:date="2020-08-18T18:31:00Z">
                <w:rPr>
                  <w:rFonts w:ascii="Cambria Math" w:eastAsia="Cambria Math" w:hAnsi="Cambria Math" w:cs="Cambria Math"/>
                  <w:color w:val="000000"/>
                  <w:sz w:val="21"/>
                  <w:szCs w:val="21"/>
                </w:rPr>
              </w:del>
            </m:ctrlPr>
          </m:sSupPr>
          <m:e>
            <m:sSub>
              <m:sSubPr>
                <m:ctrlPr>
                  <w:del w:id="1258" w:author="ZHOU XUDONG" w:date="2020-08-18T18:31:00Z">
                    <w:rPr>
                      <w:rFonts w:ascii="Cambria Math" w:eastAsia="Cambria Math" w:hAnsi="Cambria Math" w:cs="Cambria Math"/>
                      <w:color w:val="000000"/>
                      <w:sz w:val="21"/>
                      <w:szCs w:val="21"/>
                    </w:rPr>
                  </w:del>
                </m:ctrlPr>
              </m:sSubPr>
              <m:e>
                <m:r>
                  <w:del w:id="1259" w:author="ZHOU XUDONG" w:date="2020-08-18T18:31:00Z">
                    <w:rPr>
                      <w:rFonts w:ascii="Cambria Math" w:eastAsia="Cambria Math" w:hAnsi="Cambria Math" w:cs="Cambria Math"/>
                      <w:color w:val="000000"/>
                      <w:sz w:val="21"/>
                      <w:szCs w:val="21"/>
                    </w:rPr>
                    <m:t>Q</m:t>
                  </w:del>
                </m:r>
              </m:e>
              <m:sub>
                <m:r>
                  <w:del w:id="1260" w:author="ZHOU XUDONG" w:date="2020-08-18T18:31:00Z">
                    <w:rPr>
                      <w:rFonts w:ascii="Cambria Math" w:eastAsia="Cambria Math" w:hAnsi="Cambria Math" w:cs="Cambria Math"/>
                      <w:color w:val="000000"/>
                      <w:sz w:val="21"/>
                      <w:szCs w:val="21"/>
                    </w:rPr>
                    <m:t>ave</m:t>
                  </w:del>
                </m:r>
              </m:sub>
            </m:sSub>
          </m:e>
          <m:sup>
            <m:sSub>
              <m:sSubPr>
                <m:ctrlPr>
                  <w:del w:id="1261" w:author="ZHOU XUDONG" w:date="2020-08-18T18:31:00Z">
                    <w:rPr>
                      <w:rFonts w:ascii="Cambria Math" w:eastAsia="Cambria Math" w:hAnsi="Cambria Math" w:cs="Cambria Math"/>
                      <w:color w:val="000000"/>
                      <w:sz w:val="21"/>
                      <w:szCs w:val="21"/>
                    </w:rPr>
                  </w:del>
                </m:ctrlPr>
              </m:sSubPr>
              <m:e>
                <m:r>
                  <w:del w:id="1262" w:author="ZHOU XUDONG" w:date="2020-08-18T18:31:00Z">
                    <w:rPr>
                      <w:rFonts w:ascii="Cambria Math" w:eastAsia="Cambria Math" w:hAnsi="Cambria Math" w:cs="Cambria Math"/>
                      <w:color w:val="000000"/>
                      <w:sz w:val="21"/>
                      <w:szCs w:val="21"/>
                    </w:rPr>
                    <m:t>p</m:t>
                  </w:del>
                </m:r>
              </m:e>
              <m:sub>
                <m:r>
                  <w:del w:id="1263" w:author="ZHOU XUDONG" w:date="2020-08-18T18:31:00Z">
                    <w:rPr>
                      <w:rFonts w:ascii="Cambria Math" w:eastAsia="Cambria Math" w:hAnsi="Cambria Math" w:cs="Cambria Math"/>
                      <w:color w:val="000000"/>
                      <w:sz w:val="21"/>
                      <w:szCs w:val="21"/>
                    </w:rPr>
                    <m:t>w</m:t>
                  </w:del>
                </m:r>
              </m:sub>
            </m:sSub>
          </m:sup>
        </m:sSup>
        <m:r>
          <w:del w:id="1264" w:author="ZHOU XUDONG" w:date="2020-08-18T18:31:00Z">
            <w:rPr>
              <w:rFonts w:ascii="Cambria Math" w:eastAsia="Cambria Math" w:hAnsi="Cambria Math" w:cs="Cambria Math"/>
              <w:color w:val="000000"/>
              <w:sz w:val="21"/>
              <w:szCs w:val="21"/>
            </w:rPr>
            <m:t xml:space="preserve">+ </m:t>
          </w:del>
        </m:r>
        <m:sSub>
          <m:sSubPr>
            <m:ctrlPr>
              <w:del w:id="1265" w:author="ZHOU XUDONG" w:date="2020-08-18T18:31:00Z">
                <w:rPr>
                  <w:rFonts w:ascii="Cambria Math" w:eastAsia="Cambria Math" w:hAnsi="Cambria Math" w:cs="Cambria Math"/>
                  <w:color w:val="000000"/>
                  <w:sz w:val="21"/>
                  <w:szCs w:val="21"/>
                </w:rPr>
              </w:del>
            </m:ctrlPr>
          </m:sSubPr>
          <m:e>
            <m:r>
              <w:del w:id="1266" w:author="ZHOU XUDONG" w:date="2020-08-18T18:31:00Z">
                <w:rPr>
                  <w:rFonts w:ascii="Cambria Math" w:eastAsia="Cambria Math" w:hAnsi="Cambria Math" w:cs="Cambria Math"/>
                  <w:color w:val="000000"/>
                  <w:sz w:val="21"/>
                  <w:szCs w:val="21"/>
                </w:rPr>
                <m:t>W</m:t>
              </w:del>
            </m:r>
          </m:e>
          <m:sub>
            <m:r>
              <w:del w:id="1267" w:author="ZHOU XUDONG" w:date="2020-08-18T18:31:00Z">
                <w:rPr>
                  <w:rFonts w:ascii="Cambria Math" w:eastAsia="Cambria Math" w:hAnsi="Cambria Math" w:cs="Cambria Math"/>
                  <w:color w:val="000000"/>
                  <w:sz w:val="21"/>
                  <w:szCs w:val="21"/>
                </w:rPr>
                <m:t>0</m:t>
              </w:del>
            </m:r>
          </m:sub>
        </m:sSub>
        <m:r>
          <w:del w:id="1268" w:author="ZHOU XUDONG" w:date="2020-08-18T18:31:00Z">
            <w:rPr>
              <w:rFonts w:ascii="Cambria Math" w:eastAsia="Cambria Math" w:hAnsi="Cambria Math" w:cs="Cambria Math"/>
              <w:color w:val="000000"/>
              <w:sz w:val="21"/>
              <w:szCs w:val="21"/>
            </w:rPr>
            <m:t>)</m:t>
          </w:del>
        </m:r>
      </m:oMath>
      <w:del w:id="1269" w:author="ZHOU XUDONG" w:date="2020-08-18T18:31:00Z">
        <w:r w:rsidDel="00192CE7">
          <w:rPr>
            <w:rFonts w:ascii="Arial" w:eastAsia="Arial" w:hAnsi="Arial" w:cs="Arial"/>
            <w:color w:val="000000"/>
            <w:sz w:val="21"/>
            <w:szCs w:val="21"/>
          </w:rPr>
          <w:delText xml:space="preserve">  (4.2),</w:delText>
        </w:r>
      </w:del>
    </w:p>
    <w:p w14:paraId="2B9D6671" w14:textId="77777777" w:rsidR="00954414" w:rsidDel="00192CE7" w:rsidRDefault="00E82155">
      <w:pPr>
        <w:pBdr>
          <w:top w:val="nil"/>
          <w:left w:val="nil"/>
          <w:bottom w:val="nil"/>
          <w:right w:val="nil"/>
          <w:between w:val="nil"/>
        </w:pBdr>
        <w:spacing w:after="180" w:line="420" w:lineRule="auto"/>
        <w:ind w:firstLine="284"/>
        <w:jc w:val="both"/>
        <w:rPr>
          <w:del w:id="1270" w:author="ZHOU XUDONG" w:date="2020-08-18T18:31:00Z"/>
          <w:rFonts w:ascii="Arial" w:eastAsia="Arial" w:hAnsi="Arial" w:cs="Arial"/>
          <w:color w:val="000000"/>
          <w:sz w:val="21"/>
          <w:szCs w:val="21"/>
        </w:rPr>
      </w:pPr>
      <m:oMath>
        <m:r>
          <w:del w:id="1271" w:author="ZHOU XUDONG" w:date="2020-08-18T18:31:00Z">
            <w:rPr>
              <w:rFonts w:ascii="Cambria Math" w:eastAsia="Cambria Math" w:hAnsi="Cambria Math" w:cs="Cambria Math"/>
              <w:color w:val="000000"/>
              <w:sz w:val="21"/>
              <w:szCs w:val="21"/>
            </w:rPr>
            <m:t>H=max⁡(</m:t>
          </w:del>
        </m:r>
        <m:sSub>
          <m:sSubPr>
            <m:ctrlPr>
              <w:del w:id="1272" w:author="ZHOU XUDONG" w:date="2020-08-18T18:31:00Z">
                <w:rPr>
                  <w:rFonts w:ascii="Cambria Math" w:eastAsia="Cambria Math" w:hAnsi="Cambria Math" w:cs="Cambria Math"/>
                  <w:color w:val="000000"/>
                  <w:sz w:val="21"/>
                  <w:szCs w:val="21"/>
                </w:rPr>
              </w:del>
            </m:ctrlPr>
          </m:sSubPr>
          <m:e>
            <m:r>
              <w:del w:id="1273" w:author="ZHOU XUDONG" w:date="2020-08-18T18:31:00Z">
                <w:rPr>
                  <w:rFonts w:ascii="Cambria Math" w:eastAsia="Cambria Math" w:hAnsi="Cambria Math" w:cs="Cambria Math"/>
                  <w:color w:val="000000"/>
                  <w:sz w:val="21"/>
                  <w:szCs w:val="21"/>
                </w:rPr>
                <m:t>H</m:t>
              </w:del>
            </m:r>
          </m:e>
          <m:sub>
            <m:r>
              <w:del w:id="1274" w:author="ZHOU XUDONG" w:date="2020-08-18T18:31:00Z">
                <w:rPr>
                  <w:rFonts w:ascii="Cambria Math" w:eastAsia="Cambria Math" w:hAnsi="Cambria Math" w:cs="Cambria Math"/>
                  <w:color w:val="000000"/>
                  <w:sz w:val="21"/>
                  <w:szCs w:val="21"/>
                </w:rPr>
                <m:t>min</m:t>
              </w:del>
            </m:r>
          </m:sub>
        </m:sSub>
        <m:r>
          <w:del w:id="1275" w:author="ZHOU XUDONG" w:date="2020-08-18T18:31:00Z">
            <w:rPr>
              <w:rFonts w:ascii="Cambria Math" w:eastAsia="Cambria Math" w:hAnsi="Cambria Math" w:cs="Cambria Math"/>
              <w:color w:val="000000"/>
              <w:sz w:val="21"/>
              <w:szCs w:val="21"/>
            </w:rPr>
            <m:t>,</m:t>
          </w:del>
        </m:r>
        <m:sSub>
          <m:sSubPr>
            <m:ctrlPr>
              <w:del w:id="1276" w:author="ZHOU XUDONG" w:date="2020-08-18T18:31:00Z">
                <w:rPr>
                  <w:rFonts w:ascii="Cambria Math" w:eastAsia="Cambria Math" w:hAnsi="Cambria Math" w:cs="Cambria Math"/>
                  <w:color w:val="000000"/>
                  <w:sz w:val="21"/>
                  <w:szCs w:val="21"/>
                </w:rPr>
              </w:del>
            </m:ctrlPr>
          </m:sSubPr>
          <m:e>
            <m:r>
              <w:del w:id="1277" w:author="ZHOU XUDONG" w:date="2020-08-18T18:31:00Z">
                <w:rPr>
                  <w:rFonts w:ascii="Cambria Math" w:eastAsia="Cambria Math" w:hAnsi="Cambria Math" w:cs="Cambria Math"/>
                  <w:color w:val="000000"/>
                  <w:sz w:val="21"/>
                  <w:szCs w:val="21"/>
                </w:rPr>
                <m:t>c</m:t>
              </w:del>
            </m:r>
          </m:e>
          <m:sub>
            <m:r>
              <w:del w:id="1278" w:author="ZHOU XUDONG" w:date="2020-08-18T18:31:00Z">
                <w:rPr>
                  <w:rFonts w:ascii="Cambria Math" w:eastAsia="Cambria Math" w:hAnsi="Cambria Math" w:cs="Cambria Math"/>
                  <w:color w:val="000000"/>
                  <w:sz w:val="21"/>
                  <w:szCs w:val="21"/>
                </w:rPr>
                <m:t>H</m:t>
              </w:del>
            </m:r>
          </m:sub>
        </m:sSub>
        <m:r>
          <w:del w:id="1279" w:author="ZHOU XUDONG" w:date="2020-08-18T18:31:00Z">
            <w:rPr>
              <w:rFonts w:ascii="Cambria Math" w:eastAsia="Cambria Math" w:hAnsi="Cambria Math" w:cs="Cambria Math"/>
              <w:color w:val="000000"/>
              <w:sz w:val="21"/>
              <w:szCs w:val="21"/>
            </w:rPr>
            <m:t>*</m:t>
          </w:del>
        </m:r>
        <m:sSup>
          <m:sSupPr>
            <m:ctrlPr>
              <w:del w:id="1280" w:author="ZHOU XUDONG" w:date="2020-08-18T18:31:00Z">
                <w:rPr>
                  <w:rFonts w:ascii="Cambria Math" w:eastAsia="Cambria Math" w:hAnsi="Cambria Math" w:cs="Cambria Math"/>
                  <w:color w:val="000000"/>
                  <w:sz w:val="21"/>
                  <w:szCs w:val="21"/>
                </w:rPr>
              </w:del>
            </m:ctrlPr>
          </m:sSupPr>
          <m:e>
            <m:sSub>
              <m:sSubPr>
                <m:ctrlPr>
                  <w:del w:id="1281" w:author="ZHOU XUDONG" w:date="2020-08-18T18:31:00Z">
                    <w:rPr>
                      <w:rFonts w:ascii="Cambria Math" w:eastAsia="Cambria Math" w:hAnsi="Cambria Math" w:cs="Cambria Math"/>
                      <w:color w:val="000000"/>
                      <w:sz w:val="21"/>
                      <w:szCs w:val="21"/>
                    </w:rPr>
                  </w:del>
                </m:ctrlPr>
              </m:sSubPr>
              <m:e>
                <m:r>
                  <w:del w:id="1282" w:author="ZHOU XUDONG" w:date="2020-08-18T18:31:00Z">
                    <w:rPr>
                      <w:rFonts w:ascii="Cambria Math" w:eastAsia="Cambria Math" w:hAnsi="Cambria Math" w:cs="Cambria Math"/>
                      <w:color w:val="000000"/>
                      <w:sz w:val="21"/>
                      <w:szCs w:val="21"/>
                    </w:rPr>
                    <m:t>Q</m:t>
                  </w:del>
                </m:r>
              </m:e>
              <m:sub>
                <m:r>
                  <w:del w:id="1283" w:author="ZHOU XUDONG" w:date="2020-08-18T18:31:00Z">
                    <w:rPr>
                      <w:rFonts w:ascii="Cambria Math" w:eastAsia="Cambria Math" w:hAnsi="Cambria Math" w:cs="Cambria Math"/>
                      <w:color w:val="000000"/>
                      <w:sz w:val="21"/>
                      <w:szCs w:val="21"/>
                    </w:rPr>
                    <m:t>ave</m:t>
                  </w:del>
                </m:r>
              </m:sub>
            </m:sSub>
          </m:e>
          <m:sup>
            <m:sSub>
              <m:sSubPr>
                <m:ctrlPr>
                  <w:del w:id="1284" w:author="ZHOU XUDONG" w:date="2020-08-18T18:31:00Z">
                    <w:rPr>
                      <w:rFonts w:ascii="Cambria Math" w:eastAsia="Cambria Math" w:hAnsi="Cambria Math" w:cs="Cambria Math"/>
                      <w:color w:val="000000"/>
                      <w:sz w:val="21"/>
                      <w:szCs w:val="21"/>
                    </w:rPr>
                  </w:del>
                </m:ctrlPr>
              </m:sSubPr>
              <m:e>
                <m:r>
                  <w:del w:id="1285" w:author="ZHOU XUDONG" w:date="2020-08-18T18:31:00Z">
                    <w:rPr>
                      <w:rFonts w:ascii="Cambria Math" w:eastAsia="Cambria Math" w:hAnsi="Cambria Math" w:cs="Cambria Math"/>
                      <w:color w:val="000000"/>
                      <w:sz w:val="21"/>
                      <w:szCs w:val="21"/>
                    </w:rPr>
                    <m:t>p</m:t>
                  </w:del>
                </m:r>
              </m:e>
              <m:sub>
                <m:r>
                  <w:del w:id="1286" w:author="ZHOU XUDONG" w:date="2020-08-18T18:31:00Z">
                    <w:rPr>
                      <w:rFonts w:ascii="Cambria Math" w:eastAsia="Cambria Math" w:hAnsi="Cambria Math" w:cs="Cambria Math"/>
                      <w:color w:val="000000"/>
                      <w:sz w:val="21"/>
                      <w:szCs w:val="21"/>
                    </w:rPr>
                    <m:t>H</m:t>
                  </w:del>
                </m:r>
              </m:sub>
            </m:sSub>
          </m:sup>
        </m:sSup>
        <m:r>
          <w:del w:id="1287" w:author="ZHOU XUDONG" w:date="2020-08-18T18:31:00Z">
            <w:rPr>
              <w:rFonts w:ascii="Cambria Math" w:eastAsia="Cambria Math" w:hAnsi="Cambria Math" w:cs="Cambria Math"/>
              <w:color w:val="000000"/>
              <w:sz w:val="21"/>
              <w:szCs w:val="21"/>
            </w:rPr>
            <m:t xml:space="preserve">+ </m:t>
          </w:del>
        </m:r>
        <m:sSub>
          <m:sSubPr>
            <m:ctrlPr>
              <w:del w:id="1288" w:author="ZHOU XUDONG" w:date="2020-08-18T18:31:00Z">
                <w:rPr>
                  <w:rFonts w:ascii="Cambria Math" w:eastAsia="Cambria Math" w:hAnsi="Cambria Math" w:cs="Cambria Math"/>
                  <w:color w:val="000000"/>
                  <w:sz w:val="21"/>
                  <w:szCs w:val="21"/>
                </w:rPr>
              </w:del>
            </m:ctrlPr>
          </m:sSubPr>
          <m:e>
            <m:r>
              <w:del w:id="1289" w:author="ZHOU XUDONG" w:date="2020-08-18T18:31:00Z">
                <w:rPr>
                  <w:rFonts w:ascii="Cambria Math" w:eastAsia="Cambria Math" w:hAnsi="Cambria Math" w:cs="Cambria Math"/>
                  <w:color w:val="000000"/>
                  <w:sz w:val="21"/>
                  <w:szCs w:val="21"/>
                </w:rPr>
                <m:t>H</m:t>
              </w:del>
            </m:r>
          </m:e>
          <m:sub>
            <m:r>
              <w:del w:id="1290" w:author="ZHOU XUDONG" w:date="2020-08-18T18:31:00Z">
                <w:rPr>
                  <w:rFonts w:ascii="Cambria Math" w:eastAsia="Cambria Math" w:hAnsi="Cambria Math" w:cs="Cambria Math"/>
                  <w:color w:val="000000"/>
                  <w:sz w:val="21"/>
                  <w:szCs w:val="21"/>
                </w:rPr>
                <m:t>0</m:t>
              </w:del>
            </m:r>
          </m:sub>
        </m:sSub>
        <m:r>
          <w:del w:id="1291" w:author="ZHOU XUDONG" w:date="2020-08-18T18:31:00Z">
            <w:rPr>
              <w:rFonts w:ascii="Cambria Math" w:eastAsia="Cambria Math" w:hAnsi="Cambria Math" w:cs="Cambria Math"/>
              <w:color w:val="000000"/>
              <w:sz w:val="21"/>
              <w:szCs w:val="21"/>
            </w:rPr>
            <m:t>)</m:t>
          </w:del>
        </m:r>
      </m:oMath>
      <w:del w:id="1292" w:author="ZHOU XUDONG" w:date="2020-08-18T18:31:00Z">
        <w:r w:rsidDel="00192CE7">
          <w:rPr>
            <w:rFonts w:ascii="Arial" w:eastAsia="Arial" w:hAnsi="Arial" w:cs="Arial"/>
            <w:color w:val="000000"/>
            <w:sz w:val="21"/>
            <w:szCs w:val="21"/>
          </w:rPr>
          <w:delText xml:space="preserve">   (4.3),</w:delText>
        </w:r>
      </w:del>
    </w:p>
    <w:p w14:paraId="1A780BFC" w14:textId="77777777" w:rsidR="00E01C07" w:rsidRDefault="00E82155">
      <w:pPr>
        <w:pBdr>
          <w:top w:val="nil"/>
          <w:left w:val="nil"/>
          <w:bottom w:val="nil"/>
          <w:right w:val="nil"/>
          <w:between w:val="nil"/>
        </w:pBdr>
        <w:spacing w:after="180" w:line="420" w:lineRule="auto"/>
        <w:ind w:firstLine="284"/>
        <w:jc w:val="both"/>
        <w:rPr>
          <w:ins w:id="1293" w:author="ZHOU XUDONG" w:date="2020-09-07T18:09:00Z"/>
          <w:rFonts w:ascii="Arial" w:eastAsia="Arial" w:hAnsi="Arial" w:cs="Arial"/>
          <w:color w:val="000000"/>
          <w:sz w:val="21"/>
          <w:szCs w:val="21"/>
        </w:rPr>
      </w:pPr>
      <w:r>
        <w:rPr>
          <w:rFonts w:ascii="Arial" w:eastAsia="Arial" w:hAnsi="Arial" w:cs="Arial"/>
          <w:color w:val="000000"/>
          <w:sz w:val="21"/>
          <w:szCs w:val="21"/>
        </w:rPr>
        <w:t>where</w:t>
      </w:r>
      <w:ins w:id="1294" w:author="ZHOU XUDONG" w:date="2020-08-18T18:31:00Z">
        <w:r w:rsidR="00192CE7">
          <w:rPr>
            <w:rFonts w:ascii="Arial" w:eastAsia="Arial" w:hAnsi="Arial" w:cs="Arial"/>
            <w:color w:val="000000"/>
            <w:sz w:val="21"/>
            <w:szCs w:val="21"/>
          </w:rPr>
          <w:t xml:space="preserve"> </w:t>
        </w:r>
      </w:ins>
      <m:oMath>
        <m:r>
          <w:ins w:id="1295" w:author="ZHOU XUDONG" w:date="2020-08-18T18:31:00Z">
            <w:rPr>
              <w:rFonts w:ascii="Cambria Math" w:eastAsia="Arial" w:hAnsi="Cambria Math" w:cs="Arial"/>
              <w:color w:val="000000"/>
              <w:sz w:val="21"/>
              <w:szCs w:val="21"/>
            </w:rPr>
            <m:t>W</m:t>
          </w:ins>
        </m:r>
      </m:oMath>
      <w:r>
        <w:rPr>
          <w:rFonts w:ascii="Arial" w:eastAsia="Arial" w:hAnsi="Arial" w:cs="Arial"/>
          <w:color w:val="000000"/>
          <w:sz w:val="21"/>
          <w:szCs w:val="21"/>
        </w:rPr>
        <w:t xml:space="preserve"> </w:t>
      </w:r>
      <w:del w:id="1296" w:author="ZHOU XUDONG" w:date="2020-08-18T18:31:00Z">
        <w:r w:rsidDel="00192CE7">
          <w:rPr>
            <w:rFonts w:ascii="Arial" w:eastAsia="Arial" w:hAnsi="Arial" w:cs="Arial"/>
            <w:noProof/>
            <w:color w:val="000000"/>
            <w:sz w:val="36"/>
            <w:szCs w:val="36"/>
            <w:vertAlign w:val="subscript"/>
          </w:rPr>
          <w:drawing>
            <wp:inline distT="0" distB="0" distL="114300" distR="114300" wp14:anchorId="4698977F" wp14:editId="66F8BA6D">
              <wp:extent cx="184785" cy="18478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84785" cy="184785"/>
                      </a:xfrm>
                      <a:prstGeom prst="rect">
                        <a:avLst/>
                      </a:prstGeom>
                      <a:ln/>
                    </pic:spPr>
                  </pic:pic>
                </a:graphicData>
              </a:graphic>
            </wp:inline>
          </w:drawing>
        </w:r>
      </w:del>
      <w:del w:id="1297" w:author="ZHOU XUDONG" w:date="2020-08-18T18:33:00Z">
        <w:r w:rsidDel="008C0358">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is the channel width (m), </w:t>
      </w:r>
      <w:del w:id="1298" w:author="ZHOU XUDONG" w:date="2020-08-18T18:31:00Z">
        <w:r w:rsidDel="00192CE7">
          <w:rPr>
            <w:rFonts w:ascii="Arial" w:eastAsia="Arial" w:hAnsi="Arial" w:cs="Arial"/>
            <w:noProof/>
            <w:color w:val="000000"/>
            <w:sz w:val="21"/>
            <w:szCs w:val="21"/>
          </w:rPr>
          <w:drawing>
            <wp:inline distT="0" distB="0" distL="114300" distR="114300" wp14:anchorId="6F14D8E3" wp14:editId="0DD16EE2">
              <wp:extent cx="149225" cy="15811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149225" cy="158115"/>
                      </a:xfrm>
                      <a:prstGeom prst="rect">
                        <a:avLst/>
                      </a:prstGeom>
                      <a:ln/>
                    </pic:spPr>
                  </pic:pic>
                </a:graphicData>
              </a:graphic>
            </wp:inline>
          </w:drawing>
        </w:r>
      </w:del>
      <m:oMath>
        <m:r>
          <w:ins w:id="1299" w:author="ZHOU XUDONG" w:date="2020-08-18T18:31:00Z">
            <w:rPr>
              <w:rFonts w:ascii="Cambria Math" w:eastAsia="Arial" w:hAnsi="Cambria Math" w:cs="Arial"/>
              <w:color w:val="000000"/>
              <w:sz w:val="21"/>
              <w:szCs w:val="21"/>
            </w:rPr>
            <m:t>B</m:t>
          </w:ins>
        </m:r>
      </m:oMath>
      <w:r>
        <w:rPr>
          <w:rFonts w:ascii="Arial" w:eastAsia="Arial" w:hAnsi="Arial" w:cs="Arial"/>
          <w:color w:val="000000"/>
          <w:sz w:val="21"/>
          <w:szCs w:val="21"/>
        </w:rPr>
        <w:t xml:space="preserve"> is the channel depth (m), and</w:t>
      </w:r>
      <w:ins w:id="1300" w:author="ZHOU XUDONG" w:date="2020-08-18T18:32:00Z">
        <w:r w:rsidR="00192CE7">
          <w:rPr>
            <w:rFonts w:ascii="Arial" w:eastAsia="Arial" w:hAnsi="Arial" w:cs="Arial"/>
            <w:color w:val="000000"/>
            <w:sz w:val="21"/>
            <w:szCs w:val="21"/>
          </w:rPr>
          <w:t xml:space="preserve"> </w:t>
        </w:r>
      </w:ins>
      <m:oMath>
        <m:sSub>
          <m:sSubPr>
            <m:ctrlPr>
              <w:ins w:id="1301" w:author="ZHOU XUDONG" w:date="2020-08-18T18:32:00Z">
                <w:rPr>
                  <w:rFonts w:ascii="Cambria Math" w:eastAsia="Arial" w:hAnsi="Cambria Math" w:cs="Arial"/>
                  <w:i/>
                  <w:color w:val="000000"/>
                  <w:sz w:val="21"/>
                  <w:szCs w:val="21"/>
                </w:rPr>
              </w:ins>
            </m:ctrlPr>
          </m:sSubPr>
          <m:e>
            <m:r>
              <w:ins w:id="1302" w:author="ZHOU XUDONG" w:date="2020-08-18T18:32:00Z">
                <w:rPr>
                  <w:rFonts w:ascii="Cambria Math" w:eastAsia="Arial" w:hAnsi="Cambria Math" w:cs="Arial"/>
                  <w:color w:val="000000"/>
                  <w:sz w:val="21"/>
                  <w:szCs w:val="21"/>
                </w:rPr>
                <m:t>Q</m:t>
              </w:ins>
            </m:r>
          </m:e>
          <m:sub>
            <m:r>
              <w:ins w:id="1303" w:author="ZHOU XUDONG" w:date="2020-08-18T18:32:00Z">
                <w:rPr>
                  <w:rFonts w:ascii="Cambria Math" w:eastAsia="Arial" w:hAnsi="Cambria Math" w:cs="Arial"/>
                  <w:color w:val="000000"/>
                  <w:sz w:val="21"/>
                  <w:szCs w:val="21"/>
                </w:rPr>
                <m:t>ave</m:t>
              </w:ins>
            </m:r>
          </m:sub>
        </m:sSub>
      </m:oMath>
      <w:r>
        <w:rPr>
          <w:rFonts w:ascii="Arial" w:eastAsia="Arial" w:hAnsi="Arial" w:cs="Arial"/>
          <w:color w:val="000000"/>
          <w:sz w:val="21"/>
          <w:szCs w:val="21"/>
        </w:rPr>
        <w:t xml:space="preserve"> </w:t>
      </w:r>
      <w:del w:id="1304" w:author="ZHOU XUDONG" w:date="2020-08-18T18:32:00Z">
        <w:r w:rsidDel="00192CE7">
          <w:rPr>
            <w:rFonts w:ascii="Arial" w:eastAsia="Arial" w:hAnsi="Arial" w:cs="Arial"/>
            <w:color w:val="000000"/>
            <w:sz w:val="21"/>
            <w:szCs w:val="21"/>
          </w:rPr>
          <w:delText xml:space="preserve">Qave </w:delText>
        </w:r>
      </w:del>
      <w:r>
        <w:rPr>
          <w:rFonts w:ascii="Arial" w:eastAsia="Arial" w:hAnsi="Arial" w:cs="Arial"/>
          <w:color w:val="000000"/>
          <w:sz w:val="21"/>
          <w:szCs w:val="21"/>
        </w:rPr>
        <w:t xml:space="preserve">is the annual </w:t>
      </w:r>
      <w:r>
        <w:t xml:space="preserve">     </w:t>
      </w:r>
      <w:r>
        <w:rPr>
          <w:rFonts w:ascii="Arial" w:eastAsia="Arial" w:hAnsi="Arial" w:cs="Arial"/>
          <w:color w:val="000000"/>
          <w:sz w:val="21"/>
          <w:szCs w:val="21"/>
        </w:rPr>
        <w:t>average discharge</w:t>
      </w:r>
      <w:del w:id="1305" w:author="ZHOU XUDONG" w:date="2020-08-18T17:27:00Z">
        <w:r w:rsidDel="008130DB">
          <w:delText xml:space="preserve">     </w:delText>
        </w:r>
      </w:del>
      <w:r>
        <w:rPr>
          <w:rFonts w:ascii="Arial" w:eastAsia="Arial" w:hAnsi="Arial" w:cs="Arial"/>
          <w:color w:val="000000"/>
          <w:sz w:val="21"/>
          <w:szCs w:val="21"/>
        </w:rPr>
        <w:t xml:space="preserve"> [m</w:t>
      </w:r>
      <w:r>
        <w:rPr>
          <w:rFonts w:ascii="Arial" w:eastAsia="Arial" w:hAnsi="Arial" w:cs="Arial"/>
          <w:color w:val="000000"/>
          <w:sz w:val="21"/>
          <w:szCs w:val="21"/>
          <w:vertAlign w:val="superscript"/>
        </w:rPr>
        <w:t>3</w:t>
      </w:r>
      <w:ins w:id="1306" w:author="ZHOU XUDONG" w:date="2020-08-18T18:32:00Z">
        <w:r w:rsidR="00192CE7">
          <w:rPr>
            <w:rFonts w:ascii="Arial" w:eastAsia="Arial" w:hAnsi="Arial" w:cs="Arial"/>
            <w:color w:val="000000"/>
            <w:sz w:val="21"/>
            <w:szCs w:val="21"/>
            <w:vertAlign w:val="superscript"/>
          </w:rPr>
          <w:t xml:space="preserve"> </w:t>
        </w:r>
      </w:ins>
      <w:r>
        <w:rPr>
          <w:rFonts w:ascii="Arial" w:eastAsia="Arial" w:hAnsi="Arial" w:cs="Arial"/>
          <w:color w:val="000000"/>
          <w:sz w:val="21"/>
          <w:szCs w:val="21"/>
        </w:rPr>
        <w:t>s</w:t>
      </w:r>
      <w:r>
        <w:rPr>
          <w:rFonts w:ascii="Arial" w:eastAsia="Arial" w:hAnsi="Arial" w:cs="Arial"/>
          <w:color w:val="000000"/>
          <w:sz w:val="21"/>
          <w:szCs w:val="21"/>
          <w:vertAlign w:val="superscript"/>
        </w:rPr>
        <w:t>-1</w:t>
      </w:r>
      <w:r>
        <w:rPr>
          <w:rFonts w:ascii="Arial" w:eastAsia="Arial" w:hAnsi="Arial" w:cs="Arial"/>
          <w:color w:val="000000"/>
          <w:sz w:val="21"/>
          <w:szCs w:val="21"/>
        </w:rPr>
        <w:t>].</w:t>
      </w:r>
      <w:ins w:id="1307" w:author="ZHOU XUDONG" w:date="2020-09-07T18:08:00Z">
        <w:r w:rsidR="00E01C07">
          <w:rPr>
            <w:rFonts w:ascii="Arial" w:eastAsia="Arial" w:hAnsi="Arial" w:cs="Arial"/>
            <w:color w:val="000000"/>
            <w:sz w:val="21"/>
            <w:szCs w:val="21"/>
          </w:rPr>
          <w:t xml:space="preserve"> </w:t>
        </w:r>
      </w:ins>
    </w:p>
    <w:p w14:paraId="506FD8D4" w14:textId="5C24A4A1" w:rsidR="00954414" w:rsidDel="00E01C07" w:rsidRDefault="00E01C07">
      <w:pPr>
        <w:pBdr>
          <w:top w:val="nil"/>
          <w:left w:val="nil"/>
          <w:bottom w:val="nil"/>
          <w:right w:val="nil"/>
          <w:between w:val="nil"/>
        </w:pBdr>
        <w:spacing w:after="180" w:line="420" w:lineRule="auto"/>
        <w:ind w:firstLine="284"/>
        <w:jc w:val="both"/>
        <w:rPr>
          <w:del w:id="1308" w:author="ZHOU XUDONG" w:date="2020-09-07T18:12:00Z"/>
          <w:rFonts w:ascii="Arial" w:eastAsia="Arial" w:hAnsi="Arial" w:cs="Arial"/>
          <w:color w:val="000000"/>
          <w:sz w:val="21"/>
          <w:szCs w:val="21"/>
        </w:rPr>
      </w:pPr>
      <w:ins w:id="1309" w:author="ZHOU XUDONG" w:date="2020-09-07T18:08:00Z">
        <w:r>
          <w:rPr>
            <w:rFonts w:ascii="Arial" w:eastAsia="Arial" w:hAnsi="Arial" w:cs="Arial"/>
            <w:color w:val="000000"/>
            <w:sz w:val="21"/>
            <w:szCs w:val="21"/>
          </w:rPr>
          <w:t xml:space="preserve">The default parameters </w:t>
        </w:r>
      </w:ins>
      <w:ins w:id="1310" w:author="ZHOU XUDONG" w:date="2020-09-07T18:09:00Z">
        <w:r>
          <w:rPr>
            <w:rFonts w:ascii="Arial" w:eastAsia="Arial" w:hAnsi="Arial" w:cs="Arial"/>
            <w:color w:val="000000"/>
            <w:sz w:val="21"/>
            <w:szCs w:val="21"/>
          </w:rPr>
          <w:t xml:space="preserve">of </w:t>
        </w:r>
      </w:ins>
      <m:oMath>
        <m:sSub>
          <m:sSubPr>
            <m:ctrlPr>
              <w:ins w:id="1311" w:author="ZHOU XUDONG" w:date="2020-09-07T18:10:00Z">
                <w:rPr>
                  <w:rFonts w:ascii="Cambria Math" w:eastAsia="Cambria Math" w:hAnsi="Cambria Math" w:cs="Cambria Math"/>
                  <w:color w:val="000000"/>
                  <w:sz w:val="21"/>
                  <w:szCs w:val="21"/>
                </w:rPr>
              </w:ins>
            </m:ctrlPr>
          </m:sSubPr>
          <m:e>
            <m:r>
              <w:ins w:id="1312" w:author="ZHOU XUDONG" w:date="2020-09-07T18:10:00Z">
                <w:rPr>
                  <w:rFonts w:ascii="Cambria Math" w:eastAsia="Cambria Math" w:hAnsi="Cambria Math" w:cs="Cambria Math"/>
                  <w:color w:val="000000"/>
                  <w:sz w:val="21"/>
                  <w:szCs w:val="21"/>
                </w:rPr>
                <m:t>W</m:t>
              </w:ins>
            </m:r>
          </m:e>
          <m:sub>
            <m:r>
              <w:ins w:id="1313" w:author="ZHOU XUDONG" w:date="2020-09-07T18:10:00Z">
                <w:rPr>
                  <w:rFonts w:ascii="Cambria Math" w:eastAsia="Cambria Math" w:hAnsi="Cambria Math" w:cs="Cambria Math"/>
                  <w:color w:val="000000"/>
                  <w:sz w:val="21"/>
                  <w:szCs w:val="21"/>
                </w:rPr>
                <m:t>min</m:t>
              </w:ins>
            </m:r>
          </m:sub>
        </m:sSub>
      </m:oMath>
      <w:ins w:id="1314" w:author="ZHOU XUDONG" w:date="2020-09-07T18:10:00Z">
        <w:r>
          <w:rPr>
            <w:rFonts w:ascii="Arial" w:eastAsia="Arial" w:hAnsi="Arial" w:cs="Arial"/>
            <w:color w:val="000000"/>
            <w:sz w:val="21"/>
            <w:szCs w:val="21"/>
          </w:rPr>
          <w:t>,</w:t>
        </w:r>
      </w:ins>
      <m:oMath>
        <m:r>
          <w:ins w:id="1315" w:author="ZHOU XUDONG" w:date="2020-09-07T18:10:00Z">
            <m:rPr>
              <m:sty m:val="p"/>
            </m:rPr>
            <w:rPr>
              <w:rFonts w:ascii="Cambria Math" w:eastAsia="Cambria Math" w:hAnsi="Cambria Math" w:cs="Cambria Math"/>
              <w:color w:val="000000"/>
              <w:sz w:val="21"/>
              <w:szCs w:val="21"/>
            </w:rPr>
            <m:t xml:space="preserve"> </m:t>
          </w:ins>
        </m:r>
        <m:sSub>
          <m:sSubPr>
            <m:ctrlPr>
              <w:ins w:id="1316" w:author="ZHOU XUDONG" w:date="2020-09-07T18:10:00Z">
                <w:rPr>
                  <w:rFonts w:ascii="Cambria Math" w:eastAsia="Cambria Math" w:hAnsi="Cambria Math" w:cs="Cambria Math"/>
                  <w:color w:val="000000"/>
                  <w:sz w:val="21"/>
                  <w:szCs w:val="21"/>
                </w:rPr>
              </w:ins>
            </m:ctrlPr>
          </m:sSubPr>
          <m:e>
            <m:r>
              <w:ins w:id="1317" w:author="ZHOU XUDONG" w:date="2020-09-07T18:10:00Z">
                <w:rPr>
                  <w:rFonts w:ascii="Cambria Math" w:eastAsia="Cambria Math" w:hAnsi="Cambria Math" w:cs="Cambria Math"/>
                  <w:color w:val="000000"/>
                  <w:sz w:val="21"/>
                  <w:szCs w:val="21"/>
                </w:rPr>
                <m:t>c</m:t>
              </w:ins>
            </m:r>
          </m:e>
          <m:sub>
            <m:r>
              <w:ins w:id="1318" w:author="ZHOU XUDONG" w:date="2020-09-07T18:10:00Z">
                <w:rPr>
                  <w:rFonts w:ascii="Cambria Math" w:eastAsia="Cambria Math" w:hAnsi="Cambria Math" w:cs="Cambria Math"/>
                  <w:color w:val="000000"/>
                  <w:sz w:val="21"/>
                  <w:szCs w:val="21"/>
                </w:rPr>
                <m:t>w</m:t>
              </w:ins>
            </m:r>
          </m:sub>
        </m:sSub>
      </m:oMath>
      <w:ins w:id="1319" w:author="ZHOU XUDONG" w:date="2020-09-07T18:10:00Z">
        <w:r>
          <w:rPr>
            <w:rFonts w:ascii="Arial" w:eastAsia="Arial" w:hAnsi="Arial" w:cs="Arial"/>
            <w:color w:val="000000"/>
            <w:sz w:val="21"/>
            <w:szCs w:val="21"/>
          </w:rPr>
          <w:t>,</w:t>
        </w:r>
      </w:ins>
      <m:oMath>
        <m:r>
          <w:ins w:id="1320" w:author="ZHOU XUDONG" w:date="2020-09-07T18:10:00Z">
            <m:rPr>
              <m:sty m:val="p"/>
            </m:rPr>
            <w:rPr>
              <w:rFonts w:ascii="Cambria Math" w:eastAsia="Cambria Math" w:hAnsi="Cambria Math" w:cs="Cambria Math"/>
              <w:color w:val="000000"/>
              <w:sz w:val="21"/>
              <w:szCs w:val="21"/>
            </w:rPr>
            <m:t xml:space="preserve"> </m:t>
          </w:ins>
        </m:r>
        <m:sSub>
          <m:sSubPr>
            <m:ctrlPr>
              <w:ins w:id="1321" w:author="ZHOU XUDONG" w:date="2020-09-07T18:10:00Z">
                <w:rPr>
                  <w:rFonts w:ascii="Cambria Math" w:eastAsia="Cambria Math" w:hAnsi="Cambria Math" w:cs="Cambria Math"/>
                  <w:color w:val="000000"/>
                  <w:sz w:val="21"/>
                  <w:szCs w:val="21"/>
                </w:rPr>
              </w:ins>
            </m:ctrlPr>
          </m:sSubPr>
          <m:e>
            <m:r>
              <w:ins w:id="1322" w:author="ZHOU XUDONG" w:date="2020-09-07T18:10:00Z">
                <w:rPr>
                  <w:rFonts w:ascii="Cambria Math" w:eastAsia="Cambria Math" w:hAnsi="Cambria Math" w:cs="Cambria Math"/>
                  <w:color w:val="000000"/>
                  <w:sz w:val="21"/>
                  <w:szCs w:val="21"/>
                </w:rPr>
                <m:t>p</m:t>
              </w:ins>
            </m:r>
          </m:e>
          <m:sub>
            <m:r>
              <w:ins w:id="1323" w:author="ZHOU XUDONG" w:date="2020-09-07T18:10:00Z">
                <w:rPr>
                  <w:rFonts w:ascii="Cambria Math" w:eastAsia="Cambria Math" w:hAnsi="Cambria Math" w:cs="Cambria Math"/>
                  <w:color w:val="000000"/>
                  <w:sz w:val="21"/>
                  <w:szCs w:val="21"/>
                </w:rPr>
                <m:t>w</m:t>
              </w:ins>
            </m:r>
          </m:sub>
        </m:sSub>
      </m:oMath>
      <w:ins w:id="1324" w:author="ZHOU XUDONG" w:date="2020-09-07T18:10:00Z">
        <w:r>
          <w:rPr>
            <w:rFonts w:ascii="Arial" w:eastAsia="Arial" w:hAnsi="Arial" w:cs="Arial"/>
            <w:color w:val="000000"/>
            <w:sz w:val="21"/>
            <w:szCs w:val="21"/>
          </w:rPr>
          <w:t xml:space="preserve">, </w:t>
        </w:r>
      </w:ins>
      <m:oMath>
        <m:sSub>
          <m:sSubPr>
            <m:ctrlPr>
              <w:ins w:id="1325" w:author="ZHOU XUDONG" w:date="2020-09-07T18:11:00Z">
                <w:rPr>
                  <w:rFonts w:ascii="Cambria Math" w:eastAsia="Cambria Math" w:hAnsi="Cambria Math" w:cs="Cambria Math"/>
                  <w:color w:val="000000"/>
                  <w:sz w:val="21"/>
                  <w:szCs w:val="21"/>
                </w:rPr>
              </w:ins>
            </m:ctrlPr>
          </m:sSubPr>
          <m:e>
            <m:r>
              <w:ins w:id="1326" w:author="ZHOU XUDONG" w:date="2020-09-07T18:11:00Z">
                <w:rPr>
                  <w:rFonts w:ascii="Cambria Math" w:eastAsia="Cambria Math" w:hAnsi="Cambria Math" w:cs="Cambria Math"/>
                  <w:color w:val="000000"/>
                  <w:sz w:val="21"/>
                  <w:szCs w:val="21"/>
                </w:rPr>
                <m:t>W</m:t>
              </w:ins>
            </m:r>
          </m:e>
          <m:sub>
            <m:r>
              <w:ins w:id="1327" w:author="ZHOU XUDONG" w:date="2020-09-07T18:11:00Z">
                <w:rPr>
                  <w:rFonts w:ascii="Cambria Math" w:eastAsia="Cambria Math" w:hAnsi="Cambria Math" w:cs="Cambria Math"/>
                  <w:color w:val="000000"/>
                  <w:sz w:val="21"/>
                  <w:szCs w:val="21"/>
                </w:rPr>
                <m:t>0</m:t>
              </w:ins>
            </m:r>
          </m:sub>
        </m:sSub>
      </m:oMath>
      <w:ins w:id="1328" w:author="ZHOU XUDONG" w:date="2020-09-07T18:11:00Z">
        <w:r>
          <w:rPr>
            <w:rFonts w:ascii="Arial" w:eastAsia="Arial" w:hAnsi="Arial" w:cs="Arial"/>
            <w:color w:val="000000"/>
            <w:sz w:val="21"/>
            <w:szCs w:val="21"/>
          </w:rPr>
          <w:t xml:space="preserve">, </w:t>
        </w:r>
      </w:ins>
      <m:oMath>
        <m:sSub>
          <m:sSubPr>
            <m:ctrlPr>
              <w:ins w:id="1329" w:author="ZHOU XUDONG" w:date="2020-09-07T18:11:00Z">
                <w:rPr>
                  <w:rFonts w:ascii="Cambria Math" w:eastAsia="Cambria Math" w:hAnsi="Cambria Math" w:cs="Cambria Math"/>
                  <w:color w:val="000000"/>
                  <w:sz w:val="21"/>
                  <w:szCs w:val="21"/>
                </w:rPr>
              </w:ins>
            </m:ctrlPr>
          </m:sSubPr>
          <m:e>
            <m:r>
              <w:ins w:id="1330" w:author="ZHOU XUDONG" w:date="2020-09-07T18:11:00Z">
                <w:rPr>
                  <w:rFonts w:ascii="Cambria Math" w:eastAsia="Cambria Math" w:hAnsi="Cambria Math" w:cs="Cambria Math"/>
                  <w:color w:val="000000"/>
                  <w:sz w:val="21"/>
                  <w:szCs w:val="21"/>
                </w:rPr>
                <m:t>B</m:t>
              </w:ins>
            </m:r>
          </m:e>
          <m:sub>
            <m:r>
              <w:ins w:id="1331" w:author="ZHOU XUDONG" w:date="2020-09-07T18:11:00Z">
                <w:rPr>
                  <w:rFonts w:ascii="Cambria Math" w:eastAsia="Cambria Math" w:hAnsi="Cambria Math" w:cs="Cambria Math"/>
                  <w:color w:val="000000"/>
                  <w:sz w:val="21"/>
                  <w:szCs w:val="21"/>
                </w:rPr>
                <m:t>min</m:t>
              </w:ins>
            </m:r>
          </m:sub>
        </m:sSub>
      </m:oMath>
      <w:ins w:id="1332" w:author="ZHOU XUDONG" w:date="2020-09-07T18:11:00Z">
        <w:r>
          <w:rPr>
            <w:rFonts w:ascii="Arial" w:eastAsia="Arial" w:hAnsi="Arial" w:cs="Arial"/>
            <w:color w:val="000000"/>
            <w:sz w:val="21"/>
            <w:szCs w:val="21"/>
          </w:rPr>
          <w:t xml:space="preserve">, </w:t>
        </w:r>
      </w:ins>
      <m:oMath>
        <m:sSub>
          <m:sSubPr>
            <m:ctrlPr>
              <w:ins w:id="1333" w:author="ZHOU XUDONG" w:date="2020-09-07T18:11:00Z">
                <w:rPr>
                  <w:rFonts w:ascii="Cambria Math" w:eastAsia="Cambria Math" w:hAnsi="Cambria Math" w:cs="Cambria Math"/>
                  <w:color w:val="000000"/>
                  <w:sz w:val="21"/>
                  <w:szCs w:val="21"/>
                </w:rPr>
              </w:ins>
            </m:ctrlPr>
          </m:sSubPr>
          <m:e>
            <m:r>
              <w:ins w:id="1334" w:author="ZHOU XUDONG" w:date="2020-09-07T18:11:00Z">
                <w:rPr>
                  <w:rFonts w:ascii="Cambria Math" w:eastAsia="Cambria Math" w:hAnsi="Cambria Math" w:cs="Cambria Math"/>
                  <w:color w:val="000000"/>
                  <w:sz w:val="21"/>
                  <w:szCs w:val="21"/>
                </w:rPr>
                <m:t>c</m:t>
              </w:ins>
            </m:r>
          </m:e>
          <m:sub>
            <m:r>
              <w:ins w:id="1335" w:author="ZHOU XUDONG" w:date="2020-09-07T18:11:00Z">
                <w:rPr>
                  <w:rFonts w:ascii="Cambria Math" w:eastAsia="Cambria Math" w:hAnsi="Cambria Math" w:cs="Cambria Math"/>
                  <w:color w:val="000000"/>
                  <w:sz w:val="21"/>
                  <w:szCs w:val="21"/>
                </w:rPr>
                <m:t>B</m:t>
              </w:ins>
            </m:r>
          </m:sub>
        </m:sSub>
      </m:oMath>
      <w:ins w:id="1336" w:author="ZHOU XUDONG" w:date="2020-09-07T18:11:00Z">
        <w:r>
          <w:rPr>
            <w:rFonts w:ascii="Arial" w:eastAsia="Arial" w:hAnsi="Arial" w:cs="Arial"/>
            <w:color w:val="000000"/>
            <w:sz w:val="21"/>
            <w:szCs w:val="21"/>
          </w:rPr>
          <w:t xml:space="preserve">, </w:t>
        </w:r>
      </w:ins>
      <m:oMath>
        <m:sSub>
          <m:sSubPr>
            <m:ctrlPr>
              <w:ins w:id="1337" w:author="ZHOU XUDONG" w:date="2020-09-07T18:11:00Z">
                <w:rPr>
                  <w:rFonts w:ascii="Cambria Math" w:eastAsia="Cambria Math" w:hAnsi="Cambria Math" w:cs="Cambria Math"/>
                  <w:color w:val="000000"/>
                  <w:sz w:val="21"/>
                  <w:szCs w:val="21"/>
                </w:rPr>
              </w:ins>
            </m:ctrlPr>
          </m:sSubPr>
          <m:e>
            <m:r>
              <w:ins w:id="1338" w:author="ZHOU XUDONG" w:date="2020-09-07T18:11:00Z">
                <w:rPr>
                  <w:rFonts w:ascii="Cambria Math" w:eastAsia="Cambria Math" w:hAnsi="Cambria Math" w:cs="Cambria Math"/>
                  <w:color w:val="000000"/>
                  <w:sz w:val="21"/>
                  <w:szCs w:val="21"/>
                </w:rPr>
                <m:t>p</m:t>
              </w:ins>
            </m:r>
          </m:e>
          <m:sub>
            <m:r>
              <w:ins w:id="1339" w:author="ZHOU XUDONG" w:date="2020-09-07T18:11:00Z">
                <w:rPr>
                  <w:rFonts w:ascii="Cambria Math" w:eastAsia="Cambria Math" w:hAnsi="Cambria Math" w:cs="Cambria Math"/>
                  <w:color w:val="000000"/>
                  <w:sz w:val="21"/>
                  <w:szCs w:val="21"/>
                </w:rPr>
                <m:t>B</m:t>
              </w:ins>
            </m:r>
          </m:sub>
        </m:sSub>
      </m:oMath>
      <w:ins w:id="1340" w:author="ZHOU XUDONG" w:date="2020-09-07T18:11:00Z">
        <w:r>
          <w:rPr>
            <w:rFonts w:ascii="Arial" w:eastAsia="Arial" w:hAnsi="Arial" w:cs="Arial"/>
            <w:color w:val="000000"/>
            <w:sz w:val="21"/>
            <w:szCs w:val="21"/>
          </w:rPr>
          <w:t xml:space="preserve">, </w:t>
        </w:r>
      </w:ins>
      <m:oMath>
        <m:sSub>
          <m:sSubPr>
            <m:ctrlPr>
              <w:ins w:id="1341" w:author="ZHOU XUDONG" w:date="2020-09-07T18:11:00Z">
                <w:rPr>
                  <w:rFonts w:ascii="Cambria Math" w:eastAsia="Cambria Math" w:hAnsi="Cambria Math" w:cs="Cambria Math"/>
                  <w:color w:val="000000"/>
                  <w:sz w:val="21"/>
                  <w:szCs w:val="21"/>
                </w:rPr>
              </w:ins>
            </m:ctrlPr>
          </m:sSubPr>
          <m:e>
            <m:r>
              <w:ins w:id="1342" w:author="ZHOU XUDONG" w:date="2020-09-07T18:11:00Z">
                <w:rPr>
                  <w:rFonts w:ascii="Cambria Math" w:eastAsia="Cambria Math" w:hAnsi="Cambria Math" w:cs="Cambria Math"/>
                  <w:color w:val="000000"/>
                  <w:sz w:val="21"/>
                  <w:szCs w:val="21"/>
                </w:rPr>
                <m:t>B</m:t>
              </w:ins>
            </m:r>
          </m:e>
          <m:sub>
            <m:r>
              <w:ins w:id="1343" w:author="ZHOU XUDONG" w:date="2020-09-07T18:11:00Z">
                <w:rPr>
                  <w:rFonts w:ascii="Cambria Math" w:eastAsia="Cambria Math" w:hAnsi="Cambria Math" w:cs="Cambria Math"/>
                  <w:color w:val="000000"/>
                  <w:sz w:val="21"/>
                  <w:szCs w:val="21"/>
                </w:rPr>
                <m:t>0</m:t>
              </w:ins>
            </m:r>
          </m:sub>
        </m:sSub>
      </m:oMath>
      <w:ins w:id="1344" w:author="ZHOU XUDONG" w:date="2020-09-07T18:12:00Z">
        <w:r>
          <w:rPr>
            <w:rFonts w:ascii="Arial" w:eastAsia="Arial" w:hAnsi="Arial" w:cs="Arial"/>
            <w:color w:val="000000"/>
            <w:sz w:val="21"/>
            <w:szCs w:val="21"/>
          </w:rPr>
          <w:t xml:space="preserve"> have been predefined in </w:t>
        </w:r>
        <w:r>
          <w:rPr>
            <w:rFonts w:ascii="Arial" w:eastAsia="Arial" w:hAnsi="Arial" w:cs="Arial"/>
            <w:b/>
            <w:i/>
            <w:color w:val="000000"/>
            <w:sz w:val="21"/>
            <w:szCs w:val="21"/>
            <w:shd w:val="clear" w:color="auto" w:fill="D9D9D9"/>
          </w:rPr>
          <w:t>s01-channel_params.sh</w:t>
        </w:r>
        <w:r w:rsidRPr="00E53D44">
          <w:rPr>
            <w:rFonts w:ascii="Arial" w:eastAsia="Arial" w:hAnsi="Arial" w:cs="Arial"/>
            <w:b/>
            <w:i/>
            <w:color w:val="000000"/>
            <w:sz w:val="21"/>
            <w:szCs w:val="21"/>
            <w:shd w:val="clear" w:color="auto" w:fill="D9D9D9"/>
          </w:rPr>
          <w:t>.</w:t>
        </w:r>
      </w:ins>
    </w:p>
    <w:p w14:paraId="6DDE1B29" w14:textId="04CCAE53" w:rsidR="00954414" w:rsidRDefault="00E01C07">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ins w:id="1345" w:author="ZHOU XUDONG" w:date="2020-09-07T18:12:00Z">
        <w:r>
          <w:rPr>
            <w:rFonts w:ascii="Arial" w:eastAsia="Arial" w:hAnsi="Arial" w:cs="Arial"/>
            <w:color w:val="000000"/>
            <w:sz w:val="21"/>
            <w:szCs w:val="21"/>
          </w:rPr>
          <w:t xml:space="preserve"> However, n</w:t>
        </w:r>
      </w:ins>
      <w:del w:id="1346" w:author="ZHOU XUDONG" w:date="2020-09-07T18:12:00Z">
        <w:r w:rsidR="00E82155" w:rsidDel="00E01C07">
          <w:rPr>
            <w:rFonts w:ascii="Arial" w:eastAsia="Arial" w:hAnsi="Arial" w:cs="Arial"/>
            <w:color w:val="000000"/>
            <w:sz w:val="21"/>
            <w:szCs w:val="21"/>
          </w:rPr>
          <w:delText>N</w:delText>
        </w:r>
      </w:del>
      <w:r w:rsidR="00E82155">
        <w:rPr>
          <w:rFonts w:ascii="Arial" w:eastAsia="Arial" w:hAnsi="Arial" w:cs="Arial"/>
          <w:color w:val="000000"/>
          <w:sz w:val="21"/>
          <w:szCs w:val="21"/>
        </w:rPr>
        <w:t xml:space="preserve">ote that the uncertainty in these cross-section parameters is still very high, so extensive calibration is recommended when you set up a new simulation. The coefficients of Equation (4.2) and (4.3) can be changed in the shell script </w:t>
      </w:r>
      <w:r w:rsidR="00E82155">
        <w:rPr>
          <w:rFonts w:ascii="Arial" w:eastAsia="Arial" w:hAnsi="Arial" w:cs="Arial"/>
          <w:b/>
          <w:i/>
          <w:color w:val="000000"/>
          <w:sz w:val="21"/>
          <w:szCs w:val="21"/>
          <w:shd w:val="clear" w:color="auto" w:fill="D9D9D9"/>
        </w:rPr>
        <w:t>s01-channel_params.sh</w:t>
      </w:r>
      <w:r w:rsidR="00E82155">
        <w:rPr>
          <w:rFonts w:ascii="Arial" w:eastAsia="Arial" w:hAnsi="Arial" w:cs="Arial"/>
          <w:color w:val="000000"/>
          <w:sz w:val="21"/>
          <w:szCs w:val="21"/>
        </w:rPr>
        <w:t xml:space="preserve">. For generating cross-section parameters, go to the map file directory (e.g. </w:t>
      </w:r>
      <w:r w:rsidR="00E82155">
        <w:rPr>
          <w:rFonts w:ascii="Times New Roman" w:eastAsia="Times New Roman" w:hAnsi="Times New Roman" w:cs="Times New Roman"/>
          <w:b/>
          <w:color w:val="000000"/>
          <w:sz w:val="21"/>
          <w:szCs w:val="21"/>
          <w:shd w:val="clear" w:color="auto" w:fill="D9D9D9"/>
        </w:rPr>
        <w:t>map/global_15min/</w:t>
      </w:r>
      <w:r w:rsidR="00E82155">
        <w:rPr>
          <w:rFonts w:ascii="Arial" w:eastAsia="Arial" w:hAnsi="Arial" w:cs="Arial"/>
          <w:color w:val="000000"/>
          <w:sz w:val="21"/>
          <w:szCs w:val="21"/>
        </w:rPr>
        <w:t xml:space="preserve">) and execute </w:t>
      </w:r>
      <w:r w:rsidR="00E82155">
        <w:rPr>
          <w:rFonts w:ascii="Times New Roman" w:eastAsia="Times New Roman" w:hAnsi="Times New Roman" w:cs="Times New Roman"/>
          <w:b/>
          <w:color w:val="000000"/>
          <w:sz w:val="21"/>
          <w:szCs w:val="21"/>
          <w:shd w:val="clear" w:color="auto" w:fill="D9D9D9"/>
        </w:rPr>
        <w:t xml:space="preserve">% </w:t>
      </w:r>
      <w:del w:id="1347" w:author="ZHOU XUDONG" w:date="2020-08-18T18:32:00Z">
        <w:r w:rsidR="00E82155" w:rsidDel="00563B65">
          <w:rPr>
            <w:rFonts w:ascii="Times New Roman" w:eastAsia="Times New Roman" w:hAnsi="Times New Roman" w:cs="Times New Roman"/>
            <w:b/>
            <w:color w:val="000000"/>
            <w:sz w:val="21"/>
            <w:szCs w:val="21"/>
            <w:shd w:val="clear" w:color="auto" w:fill="D9D9D9"/>
          </w:rPr>
          <w:delText>.</w:delText>
        </w:r>
      </w:del>
      <w:r w:rsidR="00E82155">
        <w:rPr>
          <w:rFonts w:ascii="Times New Roman" w:eastAsia="Times New Roman" w:hAnsi="Times New Roman" w:cs="Times New Roman"/>
          <w:b/>
          <w:color w:val="000000"/>
          <w:sz w:val="21"/>
          <w:szCs w:val="21"/>
          <w:shd w:val="clear" w:color="auto" w:fill="D9D9D9"/>
        </w:rPr>
        <w:t>./s01-channel_params.sh</w:t>
      </w:r>
      <w:r w:rsidR="00E82155">
        <w:rPr>
          <w:rFonts w:ascii="Arial" w:eastAsia="Arial" w:hAnsi="Arial" w:cs="Arial"/>
          <w:color w:val="000000"/>
          <w:sz w:val="21"/>
          <w:szCs w:val="21"/>
        </w:rPr>
        <w:t>.</w:t>
      </w:r>
    </w:p>
    <w:p w14:paraId="7CC4E9D4"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In addition to the power-low estimation, satellite-based river width data are prepared in “</w:t>
      </w:r>
      <w:r>
        <w:rPr>
          <w:rFonts w:ascii="Arial" w:eastAsia="Arial" w:hAnsi="Arial" w:cs="Arial"/>
          <w:color w:val="000000"/>
          <w:sz w:val="21"/>
          <w:szCs w:val="21"/>
          <w:shd w:val="clear" w:color="auto" w:fill="D9D9D9"/>
        </w:rPr>
        <w:t>width.bin</w:t>
      </w:r>
      <w:r>
        <w:rPr>
          <w:rFonts w:ascii="Arial" w:eastAsia="Arial" w:hAnsi="Arial" w:cs="Arial"/>
          <w:color w:val="000000"/>
          <w:sz w:val="21"/>
          <w:szCs w:val="21"/>
        </w:rPr>
        <w:t xml:space="preserve">”. The combined width parameter (integration of power-low and satellite) can be generated by the code </w:t>
      </w:r>
      <w:r>
        <w:rPr>
          <w:rFonts w:ascii="Arial" w:eastAsia="Arial" w:hAnsi="Arial" w:cs="Arial"/>
          <w:color w:val="000000"/>
          <w:sz w:val="21"/>
          <w:szCs w:val="21"/>
          <w:shd w:val="clear" w:color="auto" w:fill="D9D9D9"/>
        </w:rPr>
        <w:t>set_gwdlr.F90</w:t>
      </w:r>
      <w:r>
        <w:rPr>
          <w:rFonts w:ascii="Arial" w:eastAsia="Arial" w:hAnsi="Arial" w:cs="Arial"/>
          <w:color w:val="000000"/>
          <w:sz w:val="21"/>
          <w:szCs w:val="21"/>
        </w:rPr>
        <w:t>. The combined width parameter is recommended in CaMa-Flood simulations.</w:t>
      </w:r>
    </w:p>
    <w:p w14:paraId="294B66A0" w14:textId="77777777" w:rsidR="00954414" w:rsidRDefault="00954414">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4CACBE4C" w14:textId="77777777" w:rsidR="00954414" w:rsidRDefault="00E82155">
      <w:pPr>
        <w:pStyle w:val="1"/>
        <w:pPrChange w:id="1348" w:author="ZHOU XUDONG" w:date="2020-08-18T18:22:00Z">
          <w:pPr>
            <w:keepNext/>
            <w:pBdr>
              <w:top w:val="nil"/>
              <w:left w:val="nil"/>
              <w:bottom w:val="nil"/>
              <w:right w:val="nil"/>
              <w:between w:val="nil"/>
            </w:pBdr>
            <w:spacing w:before="600" w:after="100" w:line="360" w:lineRule="auto"/>
          </w:pPr>
        </w:pPrChange>
      </w:pPr>
      <w:r>
        <w:br w:type="page"/>
      </w:r>
      <w:bookmarkStart w:id="1349" w:name="_Toc50476764"/>
      <w:r>
        <w:lastRenderedPageBreak/>
        <w:t>5. Input Runoff Forcing</w:t>
      </w:r>
      <w:bookmarkEnd w:id="1349"/>
    </w:p>
    <w:p w14:paraId="1A0D4FF7" w14:textId="7D0D70F5"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A set of sample input runoff forcing is prepared at </w:t>
      </w:r>
      <w:r>
        <w:rPr>
          <w:rFonts w:ascii="Cambria" w:eastAsia="Cambria" w:hAnsi="Cambria" w:cs="Cambria"/>
          <w:b/>
          <w:color w:val="000000"/>
          <w:sz w:val="21"/>
          <w:szCs w:val="21"/>
          <w:shd w:val="clear" w:color="auto" w:fill="D9D9D9"/>
        </w:rPr>
        <w:t>$(CaMa-Flood)/inp/test-1deg</w:t>
      </w:r>
      <w:del w:id="1350" w:author="ZHOU XUDONG" w:date="2020-08-19T16:42:00Z">
        <w:r w:rsidDel="003A0750">
          <w:delText xml:space="preserve">     </w:delText>
        </w:r>
      </w:del>
      <w:r>
        <w:rPr>
          <w:rFonts w:ascii="Cambria" w:eastAsia="Cambria" w:hAnsi="Cambria" w:cs="Cambria"/>
          <w:b/>
          <w:color w:val="000000"/>
          <w:sz w:val="21"/>
          <w:szCs w:val="21"/>
          <w:shd w:val="clear" w:color="auto" w:fill="D9D9D9"/>
        </w:rPr>
        <w:t xml:space="preserve">/ </w:t>
      </w:r>
      <w:r>
        <w:rPr>
          <w:rFonts w:ascii="Arial" w:eastAsia="Arial" w:hAnsi="Arial" w:cs="Arial"/>
          <w:color w:val="000000"/>
          <w:sz w:val="21"/>
          <w:szCs w:val="21"/>
        </w:rPr>
        <w:t>directory. The sample input data is prepared for the years 2000 and 2001, from the output of Ensemble Land State Estimator (ELSE) [Kim et al., 2010]. The sample runoff is calculated using the land surface model MATSIRO forced by the climate forcing from the JRA-25 reanalysis with precipitation correction using GPCC. The sample runoff data is at 1 degree resolution, and prepared in the “plain binary” format. The data array is from 180W to 180E and from 90N to 90S. Note that the byte order of the sample data is “little endian”, so that endian conversion may be required according to the computer environment.</w:t>
      </w:r>
    </w:p>
    <w:p w14:paraId="0BC16EDB"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naming convention of the input runoff forcing is </w:t>
      </w:r>
      <w:r>
        <w:rPr>
          <w:rFonts w:ascii="Cambria" w:eastAsia="Cambria" w:hAnsi="Cambria" w:cs="Cambria"/>
          <w:b/>
          <w:color w:val="000000"/>
          <w:sz w:val="21"/>
          <w:szCs w:val="21"/>
          <w:shd w:val="clear" w:color="auto" w:fill="D9D9D9"/>
        </w:rPr>
        <w:t>$(prefix)YYYYMMDD$(suffix)</w:t>
      </w:r>
      <w:r>
        <w:rPr>
          <w:rFonts w:ascii="Arial" w:eastAsia="Arial" w:hAnsi="Arial" w:cs="Arial"/>
          <w:color w:val="000000"/>
          <w:sz w:val="21"/>
          <w:szCs w:val="21"/>
        </w:rPr>
        <w:t>. In case of the sample data, the prefix is “</w:t>
      </w:r>
      <w:r>
        <w:rPr>
          <w:rFonts w:ascii="Cambria" w:eastAsia="Cambria" w:hAnsi="Cambria" w:cs="Cambria"/>
          <w:b/>
          <w:color w:val="000000"/>
          <w:sz w:val="21"/>
          <w:szCs w:val="21"/>
          <w:shd w:val="clear" w:color="auto" w:fill="D9D9D9"/>
        </w:rPr>
        <w:t>Roff____</w:t>
      </w:r>
      <w:r>
        <w:rPr>
          <w:rFonts w:ascii="Arial" w:eastAsia="Arial" w:hAnsi="Arial" w:cs="Arial"/>
          <w:color w:val="000000"/>
          <w:sz w:val="21"/>
          <w:szCs w:val="21"/>
        </w:rPr>
        <w:t>” and the suffix is “</w:t>
      </w:r>
      <w:r>
        <w:rPr>
          <w:rFonts w:ascii="Cambria" w:eastAsia="Cambria" w:hAnsi="Cambria" w:cs="Cambria"/>
          <w:b/>
          <w:color w:val="000000"/>
          <w:sz w:val="21"/>
          <w:szCs w:val="21"/>
          <w:shd w:val="clear" w:color="auto" w:fill="D9D9D9"/>
        </w:rPr>
        <w:t>.one</w:t>
      </w:r>
      <w:r>
        <w:rPr>
          <w:rFonts w:ascii="Arial" w:eastAsia="Arial" w:hAnsi="Arial" w:cs="Arial"/>
          <w:color w:val="000000"/>
          <w:sz w:val="21"/>
          <w:szCs w:val="21"/>
        </w:rPr>
        <w:t xml:space="preserve">”. This setting can be changed in a shell script in </w:t>
      </w:r>
      <w:r>
        <w:rPr>
          <w:rFonts w:ascii="Cambria" w:eastAsia="Cambria" w:hAnsi="Cambria" w:cs="Cambria"/>
          <w:b/>
          <w:color w:val="000000"/>
          <w:sz w:val="21"/>
          <w:szCs w:val="21"/>
          <w:shd w:val="clear" w:color="auto" w:fill="D9D9D9"/>
        </w:rPr>
        <w:t>$(CaMa-Flood)/gosh/</w:t>
      </w:r>
      <w:r>
        <w:rPr>
          <w:rFonts w:ascii="Arial" w:eastAsia="Arial" w:hAnsi="Arial" w:cs="Arial"/>
          <w:color w:val="000000"/>
          <w:sz w:val="21"/>
          <w:szCs w:val="21"/>
        </w:rPr>
        <w:t xml:space="preserve"> directory.</w:t>
      </w:r>
    </w:p>
    <w:p w14:paraId="16C67CE9" w14:textId="364F6838"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default unit of runoff input is [mm/day] and it’s converted to [m</w:t>
      </w:r>
      <w:r>
        <w:rPr>
          <w:rFonts w:ascii="Arial" w:eastAsia="Arial" w:hAnsi="Arial" w:cs="Arial"/>
          <w:color w:val="000000"/>
          <w:sz w:val="21"/>
          <w:szCs w:val="21"/>
          <w:vertAlign w:val="superscript"/>
        </w:rPr>
        <w:t>3</w:t>
      </w:r>
      <w:r>
        <w:rPr>
          <w:rFonts w:ascii="Arial" w:eastAsia="Arial" w:hAnsi="Arial" w:cs="Arial"/>
          <w:color w:val="000000"/>
          <w:sz w:val="21"/>
          <w:szCs w:val="21"/>
        </w:rPr>
        <w:t>/s] in simulation. another unit [water mass / unit area / unit time] can be used by changing the following parameters in gosh script</w:t>
      </w:r>
      <w:del w:id="1351" w:author="ZHOU XUDONG" w:date="2020-08-18T17:27:00Z">
        <w:r w:rsidDel="008130DB">
          <w:rPr>
            <w:rFonts w:ascii="Arial" w:eastAsia="Arial" w:hAnsi="Arial" w:cs="Arial"/>
            <w:color w:val="000000"/>
            <w:sz w:val="21"/>
            <w:szCs w:val="21"/>
          </w:rPr>
          <w:delText xml:space="preserve">. </w:delText>
        </w:r>
        <w:r w:rsidDel="008130DB">
          <w:delText xml:space="preserve">     </w:delText>
        </w:r>
      </w:del>
      <w:ins w:id="1352" w:author="ZHOU XUDONG" w:date="2020-08-18T17:27:00Z">
        <w:r w:rsidR="008130DB">
          <w:rPr>
            <w:rFonts w:ascii="Arial" w:eastAsia="Arial" w:hAnsi="Arial" w:cs="Arial"/>
            <w:color w:val="000000"/>
            <w:sz w:val="21"/>
            <w:szCs w:val="21"/>
          </w:rPr>
          <w:t xml:space="preserve">. </w:t>
        </w:r>
      </w:ins>
      <w:r>
        <w:rPr>
          <w:rFonts w:ascii="Times New Roman" w:eastAsia="Times New Roman" w:hAnsi="Times New Roman" w:cs="Times New Roman"/>
          <w:b/>
          <w:color w:val="000000"/>
          <w:sz w:val="21"/>
          <w:szCs w:val="21"/>
          <w:shd w:val="clear" w:color="auto" w:fill="D9D9D9"/>
        </w:rPr>
        <w:t>DROFUNIT</w:t>
      </w:r>
      <w:r>
        <w:rPr>
          <w:rFonts w:ascii="Arial" w:eastAsia="Arial" w:hAnsi="Arial" w:cs="Arial"/>
          <w:color w:val="000000"/>
          <w:sz w:val="21"/>
          <w:szCs w:val="21"/>
        </w:rPr>
        <w:t>: runoff unit conversion ratio (set to 86400000</w:t>
      </w:r>
      <w:del w:id="1353" w:author="ZHOU XUDONG" w:date="2020-08-19T16:35:00Z">
        <w:r w:rsidDel="0053220B">
          <w:delText xml:space="preserve">     </w:delText>
        </w:r>
      </w:del>
      <w:r>
        <w:rPr>
          <w:rFonts w:ascii="Arial" w:eastAsia="Arial" w:hAnsi="Arial" w:cs="Arial"/>
          <w:color w:val="000000"/>
          <w:sz w:val="21"/>
          <w:szCs w:val="21"/>
        </w:rPr>
        <w:t xml:space="preserve"> in default for conversion from [mm/day] to [m/s]).</w:t>
      </w:r>
      <w:r>
        <w:rPr>
          <w:rFonts w:ascii="Times New Roman" w:eastAsia="Times New Roman" w:hAnsi="Times New Roman" w:cs="Times New Roman"/>
          <w:b/>
          <w:color w:val="000000"/>
          <w:sz w:val="21"/>
          <w:szCs w:val="21"/>
          <w:shd w:val="clear" w:color="auto" w:fill="D9D9D9"/>
        </w:rPr>
        <w:t xml:space="preserve"> IFRQ_INP</w:t>
      </w:r>
      <w:r>
        <w:rPr>
          <w:rFonts w:ascii="Arial" w:eastAsia="Arial" w:hAnsi="Arial" w:cs="Arial"/>
          <w:color w:val="000000"/>
          <w:sz w:val="21"/>
          <w:szCs w:val="21"/>
        </w:rPr>
        <w:t>: input forcing update frequency (hour)</w:t>
      </w:r>
      <w:del w:id="1354" w:author="ZHOU XUDONG" w:date="2020-08-18T17:27:00Z">
        <w:r w:rsidDel="008130DB">
          <w:rPr>
            <w:rFonts w:ascii="Arial" w:eastAsia="Arial" w:hAnsi="Arial" w:cs="Arial"/>
            <w:color w:val="000000"/>
            <w:sz w:val="21"/>
            <w:szCs w:val="21"/>
          </w:rPr>
          <w:delText xml:space="preserve"> </w:delText>
        </w:r>
        <w:r w:rsidDel="008130DB">
          <w:delText xml:space="preserve">     </w:delText>
        </w:r>
      </w:del>
      <w:r>
        <w:rPr>
          <w:rFonts w:ascii="Arial" w:eastAsia="Arial" w:hAnsi="Arial" w:cs="Arial"/>
          <w:color w:val="000000"/>
          <w:sz w:val="21"/>
          <w:szCs w:val="21"/>
        </w:rPr>
        <w:t>.</w:t>
      </w:r>
    </w:p>
    <w:p w14:paraId="57B2B6B5" w14:textId="3440D5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If you want the runoff input forcing for the full period other than the sample data period (2000-2001), please contact </w:t>
      </w:r>
      <w:del w:id="1355" w:author="ZHOU XUDONG" w:date="2020-08-19T16:35:00Z">
        <w:r w:rsidDel="0053220B">
          <w:rPr>
            <w:rFonts w:ascii="Arial" w:eastAsia="Arial" w:hAnsi="Arial" w:cs="Arial"/>
            <w:color w:val="000000"/>
            <w:sz w:val="21"/>
            <w:szCs w:val="21"/>
          </w:rPr>
          <w:delText xml:space="preserve">to </w:delText>
        </w:r>
      </w:del>
      <w:r>
        <w:rPr>
          <w:rFonts w:ascii="Arial" w:eastAsia="Arial" w:hAnsi="Arial" w:cs="Arial"/>
          <w:color w:val="000000"/>
          <w:sz w:val="21"/>
          <w:szCs w:val="21"/>
        </w:rPr>
        <w:t xml:space="preserve">the CaMa-Flood developer. You can also replace the sample input data with another runoff dataset. Runoff input files in netCDF format can also be used. Sample netCDF runoff at 15min is prepared in </w:t>
      </w:r>
      <w:r>
        <w:rPr>
          <w:rFonts w:ascii="Times New Roman" w:eastAsia="Times New Roman" w:hAnsi="Times New Roman" w:cs="Times New Roman"/>
          <w:b/>
          <w:color w:val="000000"/>
          <w:sz w:val="21"/>
          <w:szCs w:val="21"/>
          <w:shd w:val="clear" w:color="auto" w:fill="D9D9D9"/>
        </w:rPr>
        <w:t>inp/test_15min_nc</w:t>
      </w:r>
      <w:del w:id="1356" w:author="ZHOU XUDONG" w:date="2020-08-18T17:27:00Z">
        <w:r w:rsidDel="008130DB">
          <w:rPr>
            <w:rFonts w:ascii="Times New Roman" w:eastAsia="Times New Roman" w:hAnsi="Times New Roman" w:cs="Times New Roman"/>
            <w:b/>
            <w:color w:val="000000"/>
            <w:sz w:val="21"/>
            <w:szCs w:val="21"/>
            <w:shd w:val="clear" w:color="auto" w:fill="D9D9D9"/>
          </w:rPr>
          <w:delText xml:space="preserve"> </w:delText>
        </w:r>
        <w:r w:rsidDel="008130DB">
          <w:delText xml:space="preserve">     </w:delText>
        </w:r>
      </w:del>
      <w:r>
        <w:rPr>
          <w:rFonts w:ascii="Times New Roman" w:eastAsia="Times New Roman" w:hAnsi="Times New Roman" w:cs="Times New Roman"/>
          <w:b/>
          <w:color w:val="000000"/>
          <w:sz w:val="21"/>
          <w:szCs w:val="21"/>
          <w:shd w:val="clear" w:color="auto" w:fill="D9D9D9"/>
        </w:rPr>
        <w:t>/</w:t>
      </w:r>
      <w:r>
        <w:rPr>
          <w:rFonts w:ascii="Arial" w:eastAsia="Arial" w:hAnsi="Arial" w:cs="Arial"/>
          <w:color w:val="000000"/>
          <w:sz w:val="21"/>
          <w:szCs w:val="21"/>
        </w:rPr>
        <w:t xml:space="preserve"> directory.</w:t>
      </w:r>
    </w:p>
    <w:p w14:paraId="7E182334" w14:textId="453A2ED6"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In case the grid coordinate system of the runoff forcing is different from the sample dataset, you have to re-calculate the input matrix </w:t>
      </w:r>
      <w:r>
        <w:rPr>
          <w:rFonts w:ascii="Cambria" w:eastAsia="Cambria" w:hAnsi="Cambria" w:cs="Cambria"/>
          <w:b/>
          <w:color w:val="000000"/>
          <w:sz w:val="21"/>
          <w:szCs w:val="21"/>
          <w:shd w:val="clear" w:color="auto" w:fill="D9D9D9"/>
        </w:rPr>
        <w:t>inpmat-$(resolution).bin</w:t>
      </w:r>
      <w:r>
        <w:rPr>
          <w:rFonts w:ascii="Arial" w:eastAsia="Arial" w:hAnsi="Arial" w:cs="Arial"/>
          <w:color w:val="000000"/>
          <w:sz w:val="21"/>
          <w:szCs w:val="21"/>
        </w:rPr>
        <w:t xml:space="preserve"> for the runoff interpolation scheme. The input matrix can be generated by editing and executing the shell script </w:t>
      </w:r>
      <w:r>
        <w:rPr>
          <w:rFonts w:ascii="Times New Roman" w:eastAsia="Times New Roman" w:hAnsi="Times New Roman" w:cs="Times New Roman"/>
          <w:b/>
          <w:color w:val="000000"/>
          <w:sz w:val="21"/>
          <w:szCs w:val="21"/>
          <w:shd w:val="clear" w:color="auto" w:fill="D9D9D9"/>
        </w:rPr>
        <w:t>map/src/src_param/s02-generate_inpmat.sh</w:t>
      </w:r>
      <w:r>
        <w:rPr>
          <w:rFonts w:ascii="Arial" w:eastAsia="Arial" w:hAnsi="Arial" w:cs="Arial"/>
          <w:color w:val="000000"/>
          <w:sz w:val="21"/>
          <w:szCs w:val="21"/>
        </w:rPr>
        <w:t xml:space="preserve">. The default value in </w:t>
      </w:r>
      <w:r>
        <w:rPr>
          <w:rFonts w:ascii="Times New Roman" w:eastAsia="Times New Roman" w:hAnsi="Times New Roman" w:cs="Times New Roman"/>
          <w:b/>
          <w:color w:val="000000"/>
          <w:sz w:val="21"/>
          <w:szCs w:val="21"/>
          <w:shd w:val="clear" w:color="auto" w:fill="D9D9D9"/>
        </w:rPr>
        <w:t>map/s03-generate_inpmat.sh</w:t>
      </w:r>
      <w:r>
        <w:rPr>
          <w:rFonts w:ascii="Arial" w:eastAsia="Arial" w:hAnsi="Arial" w:cs="Arial"/>
          <w:color w:val="000000"/>
          <w:sz w:val="21"/>
          <w:szCs w:val="21"/>
        </w:rPr>
        <w:t xml:space="preserve"> can be used to generate the input matrix for the sample 15min netCDF runoff.</w:t>
      </w:r>
      <w:ins w:id="1357" w:author="ZHOU XUDONG" w:date="2020-11-10T12:53:00Z">
        <w:r w:rsidR="0072146D">
          <w:rPr>
            <w:rFonts w:ascii="Arial" w:eastAsia="Arial" w:hAnsi="Arial" w:cs="Arial"/>
            <w:color w:val="000000"/>
            <w:sz w:val="21"/>
            <w:szCs w:val="21"/>
          </w:rPr>
          <w:t xml:space="preserve"> Remember change the $CDIMINFO $CINPMAT in the gosh file if the output file names are changed. </w:t>
        </w:r>
      </w:ins>
    </w:p>
    <w:p w14:paraId="7F0B7FD7" w14:textId="77777777" w:rsidR="00954414" w:rsidRDefault="00E82155">
      <w:pPr>
        <w:pStyle w:val="1"/>
        <w:pPrChange w:id="1358" w:author="ZHOU XUDONG" w:date="2020-08-18T18:22:00Z">
          <w:pPr>
            <w:keepNext/>
            <w:pBdr>
              <w:top w:val="nil"/>
              <w:left w:val="nil"/>
              <w:bottom w:val="nil"/>
              <w:right w:val="nil"/>
              <w:between w:val="nil"/>
            </w:pBdr>
            <w:spacing w:before="600" w:after="100" w:line="360" w:lineRule="auto"/>
          </w:pPr>
        </w:pPrChange>
      </w:pPr>
      <w:r>
        <w:br w:type="page"/>
      </w:r>
      <w:bookmarkStart w:id="1359" w:name="_Toc50476765"/>
      <w:r>
        <w:lastRenderedPageBreak/>
        <w:t>6. Output Files</w:t>
      </w:r>
      <w:bookmarkEnd w:id="1359"/>
    </w:p>
    <w:p w14:paraId="77346858" w14:textId="6597BAF4"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CaMa-Flood can output variables listed in Table </w:t>
      </w:r>
      <w:ins w:id="1360" w:author="ZHOU XUDONG" w:date="2020-08-19T16:36:00Z">
        <w:r w:rsidR="00EB330E">
          <w:rPr>
            <w:rFonts w:ascii="Arial" w:eastAsia="Arial" w:hAnsi="Arial" w:cs="Arial"/>
            <w:color w:val="000000"/>
            <w:sz w:val="21"/>
            <w:szCs w:val="21"/>
          </w:rPr>
          <w:t>6</w:t>
        </w:r>
      </w:ins>
      <w:del w:id="1361" w:author="ZHOU XUDONG" w:date="2020-08-19T16:36:00Z">
        <w:r w:rsidDel="00EB330E">
          <w:rPr>
            <w:rFonts w:ascii="Arial" w:eastAsia="Arial" w:hAnsi="Arial" w:cs="Arial"/>
            <w:color w:val="000000"/>
            <w:sz w:val="21"/>
            <w:szCs w:val="21"/>
          </w:rPr>
          <w:delText>7</w:delText>
        </w:r>
      </w:del>
      <w:r>
        <w:rPr>
          <w:rFonts w:ascii="Arial" w:eastAsia="Arial" w:hAnsi="Arial" w:cs="Arial"/>
          <w:color w:val="000000"/>
          <w:sz w:val="21"/>
          <w:szCs w:val="21"/>
        </w:rPr>
        <w:t>.1. These output files are in plain binary format at the same grid coordinate system as the river network map. The output is daily in a default setting. Undefined value (for ocean grids) is set to 1.e20.</w:t>
      </w:r>
    </w:p>
    <w:p w14:paraId="3093E0F2" w14:textId="77777777" w:rsidR="00954414" w:rsidRDefault="00E82155">
      <w:pPr>
        <w:keepNext/>
        <w:pBdr>
          <w:top w:val="nil"/>
          <w:left w:val="nil"/>
          <w:bottom w:val="nil"/>
          <w:right w:val="nil"/>
          <w:between w:val="nil"/>
        </w:pBdr>
        <w:spacing w:before="36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Table 6.1 List of output variables</w:t>
      </w:r>
    </w:p>
    <w:p w14:paraId="342969D3" w14:textId="77777777" w:rsidR="00954414" w:rsidRDefault="00E82155">
      <w:pPr>
        <w:pBdr>
          <w:top w:val="nil"/>
          <w:left w:val="nil"/>
          <w:bottom w:val="nil"/>
          <w:right w:val="nil"/>
          <w:between w:val="nil"/>
        </w:pBdr>
        <w:spacing w:after="0" w:line="240" w:lineRule="auto"/>
        <w:jc w:val="center"/>
        <w:rPr>
          <w:rFonts w:ascii="Arial" w:eastAsia="Arial" w:hAnsi="Arial" w:cs="Arial"/>
          <w:b/>
          <w:color w:val="000000"/>
          <w:sz w:val="21"/>
          <w:szCs w:val="21"/>
        </w:rPr>
      </w:pPr>
      <w:r>
        <w:rPr>
          <w:rFonts w:ascii="Arial" w:eastAsia="Arial" w:hAnsi="Arial" w:cs="Arial"/>
          <w:b/>
          <w:noProof/>
          <w:color w:val="000000"/>
          <w:sz w:val="21"/>
          <w:szCs w:val="21"/>
        </w:rPr>
        <w:drawing>
          <wp:inline distT="0" distB="0" distL="0" distR="0" wp14:anchorId="369795AA" wp14:editId="7055721F">
            <wp:extent cx="5400040" cy="390017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00040" cy="3900170"/>
                    </a:xfrm>
                    <a:prstGeom prst="rect">
                      <a:avLst/>
                    </a:prstGeom>
                    <a:ln/>
                  </pic:spPr>
                </pic:pic>
              </a:graphicData>
            </a:graphic>
          </wp:inline>
        </w:drawing>
      </w:r>
    </w:p>
    <w:p w14:paraId="33CD8930" w14:textId="77777777" w:rsidR="00954414" w:rsidRDefault="00954414">
      <w:pPr>
        <w:pBdr>
          <w:top w:val="nil"/>
          <w:left w:val="nil"/>
          <w:bottom w:val="nil"/>
          <w:right w:val="nil"/>
          <w:between w:val="nil"/>
        </w:pBdr>
        <w:spacing w:after="0" w:line="240" w:lineRule="auto"/>
        <w:jc w:val="center"/>
        <w:rPr>
          <w:rFonts w:ascii="Arial" w:eastAsia="Arial" w:hAnsi="Arial" w:cs="Arial"/>
          <w:b/>
          <w:color w:val="000000"/>
          <w:sz w:val="21"/>
          <w:szCs w:val="21"/>
        </w:rPr>
      </w:pPr>
    </w:p>
    <w:p w14:paraId="7732F024" w14:textId="58CC5D9D" w:rsidR="003A0750"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Flood fraction represents the fraction of the flooded area to the unit-catchment area of each grid cell. The water surface elevation is calculated as </w:t>
      </w:r>
      <m:oMath>
        <m:r>
          <w:rPr>
            <w:rFonts w:ascii="Cambria Math" w:eastAsia="Arial" w:hAnsi="Cambria Math" w:cs="Arial"/>
            <w:color w:val="000000"/>
            <w:sz w:val="21"/>
            <w:szCs w:val="21"/>
          </w:rPr>
          <m:t>WSE=Z-B+</m:t>
        </m:r>
        <m:sSub>
          <m:sSubPr>
            <m:ctrlPr>
              <w:ins w:id="1362" w:author="ZHOU XUDONG" w:date="2020-08-19T16:36:00Z">
                <w:rPr>
                  <w:rFonts w:ascii="Cambria Math" w:eastAsia="Arial" w:hAnsi="Cambria Math" w:cs="Arial"/>
                  <w:i/>
                  <w:color w:val="000000"/>
                  <w:sz w:val="21"/>
                  <w:szCs w:val="21"/>
                </w:rPr>
              </w:ins>
            </m:ctrlPr>
          </m:sSubPr>
          <m:e>
            <m:r>
              <w:ins w:id="1363" w:author="ZHOU XUDONG" w:date="2020-08-19T16:36:00Z">
                <w:rPr>
                  <w:rFonts w:ascii="Cambria Math" w:eastAsia="Arial" w:hAnsi="Cambria Math" w:cs="Arial"/>
                  <w:color w:val="000000"/>
                  <w:sz w:val="21"/>
                  <w:szCs w:val="21"/>
                </w:rPr>
                <m:t>D</m:t>
              </w:ins>
            </m:r>
          </m:e>
          <m:sub>
            <m:r>
              <w:ins w:id="1364" w:author="ZHOU XUDONG" w:date="2020-08-19T16:37:00Z">
                <w:rPr>
                  <w:rFonts w:ascii="Cambria Math" w:eastAsia="Arial" w:hAnsi="Cambria Math" w:cs="Arial"/>
                  <w:color w:val="000000"/>
                  <w:sz w:val="21"/>
                  <w:szCs w:val="21"/>
                </w:rPr>
                <m:t>r</m:t>
              </w:ins>
            </m:r>
          </m:sub>
        </m:sSub>
        <m:r>
          <w:del w:id="1365" w:author="ZHOU XUDONG" w:date="2020-08-19T16:36:00Z">
            <w:rPr>
              <w:rFonts w:ascii="Cambria Math" w:eastAsia="Arial" w:hAnsi="Cambria Math" w:cs="Arial"/>
              <w:color w:val="000000"/>
              <w:sz w:val="21"/>
              <w:szCs w:val="21"/>
            </w:rPr>
            <m:t>D</m:t>
          </w:del>
        </m:r>
        <m:r>
          <w:del w:id="1366" w:author="ZHOU XUDONG" w:date="2020-08-19T16:37:00Z">
            <w:rPr>
              <w:rFonts w:ascii="Cambria Math" w:eastAsia="Arial" w:hAnsi="Cambria Math" w:cs="Arial"/>
              <w:color w:val="000000"/>
              <w:sz w:val="21"/>
              <w:szCs w:val="21"/>
            </w:rPr>
            <m:t>r</m:t>
          </w:del>
        </m:r>
      </m:oMath>
      <w:r>
        <w:rPr>
          <w:rFonts w:ascii="Arial" w:eastAsia="Arial" w:hAnsi="Arial" w:cs="Arial"/>
          <w:color w:val="000000"/>
          <w:sz w:val="21"/>
          <w:szCs w:val="21"/>
        </w:rPr>
        <w:t xml:space="preserve">, where </w:t>
      </w:r>
      <m:oMath>
        <m:r>
          <w:rPr>
            <w:rFonts w:ascii="Cambria Math" w:eastAsia="Arial" w:hAnsi="Cambria Math" w:cs="Arial"/>
            <w:color w:val="000000"/>
            <w:sz w:val="21"/>
            <w:szCs w:val="21"/>
          </w:rPr>
          <m:t>Z</m:t>
        </m:r>
      </m:oMath>
      <w:r>
        <w:rPr>
          <w:rFonts w:ascii="Arial" w:eastAsia="Arial" w:hAnsi="Arial" w:cs="Arial"/>
          <w:color w:val="000000"/>
          <w:sz w:val="21"/>
          <w:szCs w:val="21"/>
        </w:rPr>
        <w:t xml:space="preserve"> is base elevation, </w:t>
      </w:r>
      <m:oMath>
        <m:r>
          <w:rPr>
            <w:rFonts w:ascii="Cambria Math" w:eastAsia="Arial" w:hAnsi="Cambria Math" w:cs="Arial"/>
            <w:color w:val="000000"/>
            <w:sz w:val="21"/>
            <w:szCs w:val="21"/>
          </w:rPr>
          <m:t>B</m:t>
        </m:r>
      </m:oMath>
      <w:r>
        <w:rPr>
          <w:rFonts w:ascii="Arial" w:eastAsia="Arial" w:hAnsi="Arial" w:cs="Arial"/>
          <w:color w:val="000000"/>
          <w:sz w:val="21"/>
          <w:szCs w:val="21"/>
        </w:rPr>
        <w:t xml:space="preserve"> is channel depth. Flood Fraction is the fraction of flooded area to the unit-catchment area of each grid cell. Note that flooded area and flood fraction is calculated based on </w:t>
      </w:r>
      <w:r w:rsidRPr="00F83C51">
        <w:rPr>
          <w:rFonts w:ascii="Arial" w:eastAsia="Arial" w:hAnsi="Arial" w:cs="Arial"/>
          <w:b/>
          <w:bCs/>
          <w:color w:val="000000"/>
          <w:sz w:val="21"/>
          <w:szCs w:val="21"/>
          <w:rPrChange w:id="1367" w:author="ZHOU XUDONG" w:date="2020-08-19T16:37:00Z">
            <w:rPr>
              <w:rFonts w:ascii="Arial" w:eastAsia="Arial" w:hAnsi="Arial" w:cs="Arial"/>
              <w:color w:val="000000"/>
              <w:sz w:val="21"/>
              <w:szCs w:val="21"/>
            </w:rPr>
          </w:rPrChange>
        </w:rPr>
        <w:t>the irregular shaped unit-catchment</w:t>
      </w:r>
      <w:r>
        <w:rPr>
          <w:rFonts w:ascii="Arial" w:eastAsia="Arial" w:hAnsi="Arial" w:cs="Arial"/>
          <w:color w:val="000000"/>
          <w:sz w:val="21"/>
          <w:szCs w:val="21"/>
        </w:rPr>
        <w:t>, so that they are not suitable for a rigorous comparison against gridded dataset.</w:t>
      </w:r>
      <w:ins w:id="1368" w:author="ZHOU XUDONG" w:date="2020-08-19T16:38:00Z">
        <w:r w:rsidR="00F83C51">
          <w:rPr>
            <w:rFonts w:ascii="Arial" w:eastAsia="Arial" w:hAnsi="Arial" w:cs="Arial"/>
            <w:color w:val="000000"/>
            <w:sz w:val="21"/>
            <w:szCs w:val="21"/>
          </w:rPr>
          <w:t xml:space="preserve"> If you want to have flooded area or flood fraction for the regular gridded box, please do the downscaling first (</w:t>
        </w:r>
      </w:ins>
      <w:ins w:id="1369" w:author="ZHOU XUDONG" w:date="2020-08-19T16:39:00Z">
        <w:r w:rsidR="00F83C51">
          <w:rPr>
            <w:rFonts w:ascii="Arial" w:eastAsia="Arial" w:hAnsi="Arial" w:cs="Arial"/>
            <w:color w:val="000000"/>
            <w:sz w:val="21"/>
            <w:szCs w:val="21"/>
          </w:rPr>
          <w:t>section 2.6) and the aggregate the high-resolution flooded pixels to the grid box at the ideal spatial resolution.</w:t>
        </w:r>
      </w:ins>
      <w:r>
        <w:rPr>
          <w:rFonts w:ascii="Arial" w:eastAsia="Arial" w:hAnsi="Arial" w:cs="Arial"/>
          <w:color w:val="000000"/>
          <w:sz w:val="21"/>
          <w:szCs w:val="21"/>
        </w:rPr>
        <w:t xml:space="preserve"> The river discharge and flow velocity are outputted as daily average, while the other variables are outputted as </w:t>
      </w:r>
      <w:r>
        <w:rPr>
          <w:rFonts w:ascii="Arial" w:eastAsia="Arial" w:hAnsi="Arial" w:cs="Arial"/>
          <w:color w:val="000000"/>
          <w:sz w:val="21"/>
          <w:szCs w:val="21"/>
        </w:rPr>
        <w:lastRenderedPageBreak/>
        <w:t xml:space="preserve">the instantaneous value at GMT 00:00 of each day. The max discharge and max river depth represent “maximum value within </w:t>
      </w:r>
      <m:oMath>
        <m:r>
          <w:rPr>
            <w:rFonts w:ascii="Cambria Math" w:eastAsia="Arial" w:hAnsi="Cambria Math" w:cs="Arial"/>
            <w:color w:val="000000"/>
            <w:sz w:val="21"/>
            <w:szCs w:val="21"/>
          </w:rPr>
          <m:t>DT</m:t>
        </m:r>
      </m:oMath>
      <w:r>
        <w:rPr>
          <w:rFonts w:ascii="Arial" w:eastAsia="Arial" w:hAnsi="Arial" w:cs="Arial"/>
          <w:color w:val="000000"/>
          <w:sz w:val="21"/>
          <w:szCs w:val="21"/>
        </w:rPr>
        <w:t>”, which is needed for some applications.</w:t>
      </w:r>
      <w:ins w:id="1370" w:author="ZHOU XUDONG" w:date="2020-08-19T16:40:00Z">
        <w:r w:rsidR="003A0750">
          <w:rPr>
            <w:rFonts w:ascii="Arial" w:eastAsia="Arial" w:hAnsi="Arial" w:cs="Arial"/>
            <w:color w:val="000000"/>
            <w:sz w:val="21"/>
            <w:szCs w:val="21"/>
          </w:rPr>
          <w:t xml:space="preserve"> In the latest version, the output can be written in netCDF if </w:t>
        </w:r>
      </w:ins>
      <w:ins w:id="1371" w:author="ZHOU XUDONG" w:date="2020-08-19T16:41:00Z">
        <w:r w:rsidR="003A0750" w:rsidRPr="003A0750">
          <w:rPr>
            <w:rFonts w:ascii="Arial" w:eastAsia="Arial" w:hAnsi="Arial" w:cs="Arial"/>
            <w:color w:val="000000"/>
            <w:sz w:val="21"/>
            <w:szCs w:val="21"/>
            <w:highlight w:val="lightGray"/>
            <w:rPrChange w:id="1372" w:author="ZHOU XUDONG" w:date="2020-08-19T16:42:00Z">
              <w:rPr>
                <w:rFonts w:ascii="Arial" w:eastAsia="Arial" w:hAnsi="Arial" w:cs="Arial"/>
                <w:color w:val="000000"/>
                <w:sz w:val="21"/>
                <w:szCs w:val="21"/>
              </w:rPr>
            </w:rPrChange>
          </w:rPr>
          <w:t>${LOUTCDF}</w:t>
        </w:r>
      </w:ins>
      <w:ins w:id="1373" w:author="ZHOU XUDONG" w:date="2020-08-19T16:42:00Z">
        <w:r w:rsidR="003A0750" w:rsidRPr="003A0750">
          <w:rPr>
            <w:rFonts w:ascii="Arial" w:eastAsia="Arial" w:hAnsi="Arial" w:cs="Arial"/>
            <w:color w:val="000000"/>
            <w:sz w:val="21"/>
            <w:szCs w:val="21"/>
            <w:highlight w:val="lightGray"/>
            <w:rPrChange w:id="1374" w:author="ZHOU XUDONG" w:date="2020-08-19T16:42:00Z">
              <w:rPr>
                <w:rFonts w:ascii="Arial" w:eastAsia="Arial" w:hAnsi="Arial" w:cs="Arial"/>
                <w:color w:val="000000"/>
                <w:sz w:val="21"/>
                <w:szCs w:val="21"/>
              </w:rPr>
            </w:rPrChange>
          </w:rPr>
          <w:t>=.TRUE</w:t>
        </w:r>
        <w:r w:rsidR="003A0750">
          <w:rPr>
            <w:rFonts w:ascii="Arial" w:eastAsia="Arial" w:hAnsi="Arial" w:cs="Arial"/>
            <w:color w:val="000000"/>
            <w:sz w:val="21"/>
            <w:szCs w:val="21"/>
          </w:rPr>
          <w:t>. in the go script.</w:t>
        </w:r>
      </w:ins>
    </w:p>
    <w:p w14:paraId="0A032270"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In the sample executable shell script, the output files are written in the result directory </w:t>
      </w:r>
      <w:r>
        <w:rPr>
          <w:rFonts w:ascii="Cambria" w:eastAsia="Cambria" w:hAnsi="Cambria" w:cs="Cambria"/>
          <w:b/>
          <w:color w:val="000000"/>
          <w:sz w:val="21"/>
          <w:szCs w:val="21"/>
          <w:shd w:val="clear" w:color="auto" w:fill="D9D9D9"/>
        </w:rPr>
        <w:t>$(CaMa-Flood)/out/$(experiment)</w:t>
      </w:r>
      <w:r>
        <w:rPr>
          <w:rFonts w:ascii="Arial" w:eastAsia="Arial" w:hAnsi="Arial" w:cs="Arial"/>
          <w:color w:val="000000"/>
          <w:sz w:val="21"/>
          <w:szCs w:val="21"/>
        </w:rPr>
        <w:t xml:space="preserve">. </w:t>
      </w:r>
    </w:p>
    <w:p w14:paraId="354CD843" w14:textId="77777777" w:rsidR="00954414" w:rsidRDefault="00E82155">
      <w:pPr>
        <w:pStyle w:val="1"/>
        <w:pPrChange w:id="1375" w:author="ZHOU XUDONG" w:date="2020-08-18T18:22:00Z">
          <w:pPr>
            <w:keepNext/>
            <w:pBdr>
              <w:top w:val="nil"/>
              <w:left w:val="nil"/>
              <w:bottom w:val="nil"/>
              <w:right w:val="nil"/>
              <w:between w:val="nil"/>
            </w:pBdr>
            <w:spacing w:before="600" w:after="100" w:line="360" w:lineRule="auto"/>
          </w:pPr>
        </w:pPrChange>
      </w:pPr>
      <w:r>
        <w:br w:type="page"/>
      </w:r>
      <w:bookmarkStart w:id="1376" w:name="_Toc50476766"/>
      <w:r>
        <w:lastRenderedPageBreak/>
        <w:t>7. Shell Script to execute simulations</w:t>
      </w:r>
      <w:bookmarkEnd w:id="1376"/>
    </w:p>
    <w:p w14:paraId="63E66F23" w14:textId="55C02D32" w:rsidR="00060A47" w:rsidRPr="00186EB7" w:rsidRDefault="00FA5D6C">
      <w:pPr>
        <w:pStyle w:val="2"/>
        <w:rPr>
          <w:ins w:id="1377" w:author="ZHOU XUDONG" w:date="2020-09-08T14:36:00Z"/>
        </w:rPr>
        <w:pPrChange w:id="1378" w:author="ZHOU XUDONG" w:date="2020-09-08T16:58:00Z">
          <w:pPr>
            <w:pBdr>
              <w:top w:val="nil"/>
              <w:left w:val="nil"/>
              <w:bottom w:val="nil"/>
              <w:right w:val="nil"/>
              <w:between w:val="nil"/>
            </w:pBdr>
            <w:spacing w:after="180" w:line="420" w:lineRule="auto"/>
            <w:ind w:firstLine="284"/>
            <w:jc w:val="both"/>
          </w:pPr>
        </w:pPrChange>
      </w:pPr>
      <w:bookmarkStart w:id="1379" w:name="_Toc50476767"/>
      <w:ins w:id="1380" w:author="ZHOU XUDONG" w:date="2020-09-08T16:23:00Z">
        <w:r w:rsidRPr="00186EB7">
          <w:t xml:space="preserve">7.1 </w:t>
        </w:r>
      </w:ins>
      <w:ins w:id="1381" w:author="ZHOU XUDONG" w:date="2020-09-08T14:37:00Z">
        <w:r w:rsidR="00060A47" w:rsidRPr="00E53D44">
          <w:rPr>
            <w:rPrChange w:id="1382" w:author="ZHOU XUDONG" w:date="2020-09-08T16:58:00Z">
              <w:rPr>
                <w:shd w:val="clear" w:color="auto" w:fill="D9D9D9"/>
              </w:rPr>
            </w:rPrChange>
          </w:rPr>
          <w:t>test1-glb_15min.sh</w:t>
        </w:r>
      </w:ins>
      <w:bookmarkEnd w:id="1379"/>
    </w:p>
    <w:p w14:paraId="6011574F" w14:textId="203D1F4C"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Executable shell scripts to run a CaMa-Flood simulation are prepared in the shell script directory </w:t>
      </w:r>
      <w:r>
        <w:rPr>
          <w:rFonts w:ascii="Cambria" w:eastAsia="Cambria" w:hAnsi="Cambria" w:cs="Cambria"/>
          <w:b/>
          <w:color w:val="000000"/>
          <w:sz w:val="21"/>
          <w:szCs w:val="21"/>
          <w:shd w:val="clear" w:color="auto" w:fill="D9D9D9"/>
        </w:rPr>
        <w:t>$(CaMa-Flood)/gosh/</w:t>
      </w:r>
      <w:r>
        <w:rPr>
          <w:rFonts w:ascii="Arial" w:eastAsia="Arial" w:hAnsi="Arial" w:cs="Arial"/>
          <w:color w:val="000000"/>
          <w:sz w:val="21"/>
          <w:szCs w:val="21"/>
        </w:rPr>
        <w:t xml:space="preserve">. The sample executable shell script </w:t>
      </w:r>
      <w:del w:id="1383" w:author="ZHOU XUDONG" w:date="2020-08-18T17:27:00Z">
        <w:r w:rsidDel="008130DB">
          <w:rPr>
            <w:rFonts w:ascii="Arial" w:eastAsia="Arial" w:hAnsi="Arial" w:cs="Arial"/>
            <w:color w:val="000000"/>
            <w:sz w:val="21"/>
            <w:szCs w:val="21"/>
          </w:rPr>
          <w:delText xml:space="preserve">is </w:delText>
        </w:r>
        <w:r w:rsidDel="008130DB">
          <w:delText xml:space="preserve">     </w:delText>
        </w:r>
      </w:del>
      <w:ins w:id="1384" w:author="ZHOU XUDONG" w:date="2020-08-18T17:27:00Z">
        <w:r w:rsidR="008130DB">
          <w:rPr>
            <w:rFonts w:ascii="Arial" w:eastAsia="Arial" w:hAnsi="Arial" w:cs="Arial"/>
            <w:color w:val="000000"/>
            <w:sz w:val="21"/>
            <w:szCs w:val="21"/>
          </w:rPr>
          <w:t xml:space="preserve">is </w:t>
        </w:r>
      </w:ins>
      <w:r>
        <w:rPr>
          <w:rFonts w:ascii="Cambria" w:eastAsia="Cambria" w:hAnsi="Cambria" w:cs="Cambria"/>
          <w:b/>
          <w:color w:val="000000"/>
          <w:sz w:val="21"/>
          <w:szCs w:val="21"/>
          <w:shd w:val="clear" w:color="auto" w:fill="D9D9D9"/>
        </w:rPr>
        <w:t>test1-glb_15min.sh</w:t>
      </w:r>
      <w:r>
        <w:rPr>
          <w:rFonts w:ascii="Arial" w:eastAsia="Arial" w:hAnsi="Arial" w:cs="Arial"/>
          <w:color w:val="000000"/>
          <w:sz w:val="21"/>
          <w:szCs w:val="21"/>
        </w:rPr>
        <w:t>. In the executable shell script, the simulation settings are written in the input namelist “</w:t>
      </w:r>
      <w:r>
        <w:rPr>
          <w:rFonts w:ascii="Cambria" w:eastAsia="Cambria" w:hAnsi="Cambria" w:cs="Cambria"/>
          <w:b/>
          <w:color w:val="000000"/>
          <w:sz w:val="21"/>
          <w:szCs w:val="21"/>
          <w:shd w:val="clear" w:color="auto" w:fill="D9D9D9"/>
        </w:rPr>
        <w:t>input_cmf</w:t>
      </w:r>
      <w:del w:id="1385" w:author="ZHOU XUDONG" w:date="2020-08-18T18:28:00Z">
        <w:r w:rsidDel="00291B72">
          <w:delText xml:space="preserve">     </w:delText>
        </w:r>
      </w:del>
      <w:r>
        <w:rPr>
          <w:rFonts w:ascii="Cambria" w:eastAsia="Cambria" w:hAnsi="Cambria" w:cs="Cambria"/>
          <w:b/>
          <w:color w:val="000000"/>
          <w:sz w:val="21"/>
          <w:szCs w:val="21"/>
          <w:shd w:val="clear" w:color="auto" w:fill="D9D9D9"/>
        </w:rPr>
        <w:t>.nam</w:t>
      </w:r>
      <w:r>
        <w:rPr>
          <w:rFonts w:ascii="Arial" w:eastAsia="Arial" w:hAnsi="Arial" w:cs="Arial"/>
          <w:color w:val="000000"/>
          <w:sz w:val="21"/>
          <w:szCs w:val="21"/>
        </w:rPr>
        <w:t>”, and then the simulation is executed in the running directory specified in the shell script.</w:t>
      </w:r>
    </w:p>
    <w:p w14:paraId="144F4ACB"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setting of the sample executable shell script (</w:t>
      </w:r>
      <w:del w:id="1386" w:author="ZHOU XUDONG" w:date="2020-08-18T17:27:00Z">
        <w:r w:rsidDel="008130DB">
          <w:delText xml:space="preserve">     </w:delText>
        </w:r>
      </w:del>
      <w:r>
        <w:rPr>
          <w:rFonts w:ascii="Cambria" w:eastAsia="Cambria" w:hAnsi="Cambria" w:cs="Cambria"/>
          <w:b/>
          <w:color w:val="000000"/>
          <w:sz w:val="21"/>
          <w:szCs w:val="21"/>
          <w:shd w:val="clear" w:color="auto" w:fill="D9D9D9"/>
        </w:rPr>
        <w:t>test1-glb_15min.sh</w:t>
      </w:r>
      <w:r>
        <w:rPr>
          <w:rFonts w:ascii="Arial" w:eastAsia="Arial" w:hAnsi="Arial" w:cs="Arial"/>
          <w:color w:val="000000"/>
          <w:sz w:val="21"/>
          <w:szCs w:val="21"/>
        </w:rPr>
        <w:t>) is as follows.</w:t>
      </w:r>
    </w:p>
    <w:p w14:paraId="40F50019"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xml:space="preserve">- BASE Directory: </w:t>
      </w:r>
      <w:r>
        <w:rPr>
          <w:rFonts w:ascii="Cambria" w:eastAsia="Cambria" w:hAnsi="Cambria" w:cs="Cambria"/>
          <w:b/>
          <w:color w:val="000000"/>
          <w:sz w:val="21"/>
          <w:szCs w:val="21"/>
          <w:shd w:val="clear" w:color="auto" w:fill="D9D9D9"/>
        </w:rPr>
        <w:t>BASE=”$(CaMa-Flood)/”</w:t>
      </w:r>
      <w:r>
        <w:rPr>
          <w:rFonts w:ascii="Arial" w:eastAsia="Arial" w:hAnsi="Arial" w:cs="Arial"/>
          <w:color w:val="000000"/>
          <w:sz w:val="21"/>
          <w:szCs w:val="21"/>
        </w:rPr>
        <w:t xml:space="preserve"> or </w:t>
      </w:r>
      <w:r>
        <w:rPr>
          <w:rFonts w:ascii="Times New Roman" w:eastAsia="Times New Roman" w:hAnsi="Times New Roman" w:cs="Times New Roman"/>
          <w:b/>
          <w:color w:val="000000"/>
          <w:sz w:val="21"/>
          <w:szCs w:val="21"/>
          <w:shd w:val="clear" w:color="auto" w:fill="D9D9D9"/>
        </w:rPr>
        <w:t>BASE=`pwd`/../</w:t>
      </w:r>
    </w:p>
    <w:p w14:paraId="12119B52"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xml:space="preserve">- Experiment name: </w:t>
      </w:r>
      <w:r>
        <w:rPr>
          <w:rFonts w:ascii="Cambria" w:eastAsia="Cambria" w:hAnsi="Cambria" w:cs="Cambria"/>
          <w:b/>
          <w:color w:val="000000"/>
          <w:sz w:val="21"/>
          <w:szCs w:val="21"/>
          <w:shd w:val="clear" w:color="auto" w:fill="D9D9D9"/>
        </w:rPr>
        <w:t>EXP=“test1-glb_15min”</w:t>
      </w:r>
    </w:p>
    <w:p w14:paraId="48806345" w14:textId="29767763"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w:t>
      </w:r>
      <w:ins w:id="1387" w:author="ZHOU XUDONG" w:date="2020-08-19T16:40:00Z">
        <w:r w:rsidR="003A0750">
          <w:rPr>
            <w:rFonts w:ascii="Arial" w:eastAsia="Arial" w:hAnsi="Arial" w:cs="Arial"/>
            <w:color w:val="000000"/>
            <w:sz w:val="21"/>
            <w:szCs w:val="21"/>
          </w:rPr>
          <w:t xml:space="preserve"> </w:t>
        </w:r>
      </w:ins>
      <w:del w:id="1388" w:author="ZHOU XUDONG" w:date="2020-08-19T16:40:00Z">
        <w:r w:rsidDel="003A0750">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The simulation is executed in the running directory </w:t>
      </w:r>
      <w:r>
        <w:rPr>
          <w:rFonts w:ascii="Cambria" w:eastAsia="Cambria" w:hAnsi="Cambria" w:cs="Cambria"/>
          <w:b/>
          <w:color w:val="000000"/>
          <w:sz w:val="21"/>
          <w:szCs w:val="21"/>
          <w:shd w:val="clear" w:color="auto" w:fill="D9D9D9"/>
        </w:rPr>
        <w:t>RDIR=“${BASE}/out/$EXP”</w:t>
      </w:r>
      <w:r>
        <w:rPr>
          <w:rFonts w:ascii="Arial" w:eastAsia="Arial" w:hAnsi="Arial" w:cs="Arial"/>
          <w:color w:val="000000"/>
          <w:sz w:val="21"/>
          <w:szCs w:val="21"/>
        </w:rPr>
        <w:t>. The OpenMP parallelization with 4 CPUs.</w:t>
      </w:r>
    </w:p>
    <w:p w14:paraId="006D16AD"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Floodplain flow is activated (</w:t>
      </w:r>
      <w:r>
        <w:rPr>
          <w:rFonts w:ascii="Times New Roman" w:eastAsia="Times New Roman" w:hAnsi="Times New Roman" w:cs="Times New Roman"/>
          <w:b/>
          <w:color w:val="000000"/>
          <w:sz w:val="21"/>
          <w:szCs w:val="21"/>
          <w:shd w:val="clear" w:color="auto" w:fill="D9D9D9"/>
        </w:rPr>
        <w:t>LFLDOUT=.TRUE.</w:t>
      </w:r>
      <w:r>
        <w:rPr>
          <w:rFonts w:ascii="Arial" w:eastAsia="Arial" w:hAnsi="Arial" w:cs="Arial"/>
          <w:color w:val="000000"/>
          <w:sz w:val="21"/>
          <w:szCs w:val="21"/>
        </w:rPr>
        <w:t>), bifurcation channel scheme is activated (</w:t>
      </w:r>
      <w:r>
        <w:rPr>
          <w:rFonts w:ascii="Times New Roman" w:eastAsia="Times New Roman" w:hAnsi="Times New Roman" w:cs="Times New Roman"/>
          <w:b/>
          <w:color w:val="000000"/>
          <w:sz w:val="21"/>
          <w:szCs w:val="21"/>
          <w:shd w:val="clear" w:color="auto" w:fill="D9D9D9"/>
        </w:rPr>
        <w:t>LPTHOUT=.TRUE.</w:t>
      </w:r>
      <w:r>
        <w:rPr>
          <w:rFonts w:ascii="Arial" w:eastAsia="Arial" w:hAnsi="Arial" w:cs="Arial"/>
          <w:color w:val="000000"/>
          <w:sz w:val="21"/>
          <w:szCs w:val="21"/>
        </w:rPr>
        <w:t>). Storage only restart is deactivated (</w:t>
      </w:r>
      <w:r>
        <w:rPr>
          <w:rFonts w:ascii="Times New Roman" w:eastAsia="Times New Roman" w:hAnsi="Times New Roman" w:cs="Times New Roman"/>
          <w:b/>
          <w:color w:val="000000"/>
          <w:sz w:val="21"/>
          <w:szCs w:val="21"/>
          <w:shd w:val="clear" w:color="auto" w:fill="D9D9D9"/>
        </w:rPr>
        <w:t>LSTOONLY=.FALSE.</w:t>
      </w:r>
      <w:r>
        <w:rPr>
          <w:rFonts w:ascii="Arial" w:eastAsia="Arial" w:hAnsi="Arial" w:cs="Arial"/>
          <w:color w:val="000000"/>
          <w:sz w:val="21"/>
          <w:szCs w:val="21"/>
        </w:rPr>
        <w:t>)</w:t>
      </w:r>
    </w:p>
    <w:p w14:paraId="740B9EB2"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River discharge is calculated by the local inertial equation (the local inertial equation for small slope areas; the diffusive wave equation for steep areas). Adaptive time step is activated (</w:t>
      </w:r>
      <w:r>
        <w:rPr>
          <w:rFonts w:ascii="Cambria" w:eastAsia="Cambria" w:hAnsi="Cambria" w:cs="Cambria"/>
          <w:b/>
          <w:color w:val="000000"/>
          <w:sz w:val="21"/>
          <w:szCs w:val="21"/>
          <w:shd w:val="clear" w:color="auto" w:fill="D9D9D9"/>
        </w:rPr>
        <w:t>LADPSTP=.TRUE.</w:t>
      </w:r>
      <w:r>
        <w:rPr>
          <w:rFonts w:ascii="Arial" w:eastAsia="Arial" w:hAnsi="Arial" w:cs="Arial"/>
          <w:color w:val="000000"/>
          <w:sz w:val="21"/>
          <w:szCs w:val="21"/>
        </w:rPr>
        <w:t>).</w:t>
      </w:r>
    </w:p>
    <w:p w14:paraId="7CD4072D"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xml:space="preserve">- Simulation time is set from 1990 to 1991 </w:t>
      </w:r>
      <w:r>
        <w:rPr>
          <w:rFonts w:ascii="Cambria" w:eastAsia="Cambria" w:hAnsi="Cambria" w:cs="Cambria"/>
          <w:b/>
          <w:color w:val="000000"/>
          <w:sz w:val="21"/>
          <w:szCs w:val="21"/>
          <w:shd w:val="clear" w:color="auto" w:fill="D9D9D9"/>
        </w:rPr>
        <w:t>(YSTA</w:t>
      </w:r>
      <w:del w:id="1389" w:author="ZHOU XUDONG" w:date="2020-08-18T17:28:00Z">
        <w:r w:rsidDel="008130DB">
          <w:delText xml:space="preserve"> </w:delText>
        </w:r>
      </w:del>
      <w:del w:id="1390" w:author="ZHOU XUDONG" w:date="2020-08-18T17:27:00Z">
        <w:r w:rsidDel="008130DB">
          <w:delText xml:space="preserve">    </w:delText>
        </w:r>
      </w:del>
      <w:r>
        <w:rPr>
          <w:rFonts w:ascii="Cambria" w:eastAsia="Cambria" w:hAnsi="Cambria" w:cs="Cambria"/>
          <w:b/>
          <w:color w:val="000000"/>
          <w:sz w:val="21"/>
          <w:szCs w:val="21"/>
          <w:shd w:val="clear" w:color="auto" w:fill="D9D9D9"/>
        </w:rPr>
        <w:t>, YEND</w:t>
      </w:r>
      <w:r>
        <w:rPr>
          <w:rFonts w:ascii="Arial" w:eastAsia="Arial" w:hAnsi="Arial" w:cs="Arial"/>
          <w:color w:val="000000"/>
          <w:sz w:val="21"/>
          <w:szCs w:val="21"/>
        </w:rPr>
        <w:t>). The simulation starts from the zero storage condition (</w:t>
      </w:r>
      <w:r>
        <w:rPr>
          <w:rFonts w:ascii="Cambria" w:eastAsia="Cambria" w:hAnsi="Cambria" w:cs="Cambria"/>
          <w:b/>
          <w:color w:val="000000"/>
          <w:sz w:val="21"/>
          <w:szCs w:val="21"/>
          <w:shd w:val="clear" w:color="auto" w:fill="D9D9D9"/>
        </w:rPr>
        <w:t>SPINUP=0</w:t>
      </w:r>
      <w:del w:id="1391" w:author="ZHOU XUDONG" w:date="2020-08-18T17:28:00Z">
        <w:r w:rsidDel="008130DB">
          <w:delText xml:space="preserve">     </w:delText>
        </w:r>
      </w:del>
      <w:r>
        <w:rPr>
          <w:rFonts w:ascii="Arial" w:eastAsia="Arial" w:hAnsi="Arial" w:cs="Arial"/>
          <w:color w:val="000000"/>
          <w:sz w:val="21"/>
          <w:szCs w:val="21"/>
        </w:rPr>
        <w:t>) and spin-up period is set to 1 years (</w:t>
      </w:r>
      <w:r>
        <w:rPr>
          <w:rFonts w:ascii="Cambria" w:eastAsia="Cambria" w:hAnsi="Cambria" w:cs="Cambria"/>
          <w:b/>
          <w:color w:val="000000"/>
          <w:sz w:val="21"/>
          <w:szCs w:val="21"/>
          <w:shd w:val="clear" w:color="auto" w:fill="D9D9D9"/>
        </w:rPr>
        <w:t>NSP=1</w:t>
      </w:r>
      <w:r>
        <w:rPr>
          <w:rFonts w:ascii="Arial" w:eastAsia="Arial" w:hAnsi="Arial" w:cs="Arial"/>
          <w:color w:val="000000"/>
          <w:sz w:val="21"/>
          <w:szCs w:val="21"/>
        </w:rPr>
        <w:t>).</w:t>
      </w:r>
    </w:p>
    <w:p w14:paraId="6D24401B"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xml:space="preserve">- The river network map and topography parameters in the map directory </w:t>
      </w:r>
      <w:r>
        <w:rPr>
          <w:rFonts w:ascii="Cambria" w:eastAsia="Cambria" w:hAnsi="Cambria" w:cs="Cambria"/>
          <w:b/>
          <w:color w:val="000000"/>
          <w:sz w:val="21"/>
          <w:szCs w:val="21"/>
          <w:shd w:val="clear" w:color="auto" w:fill="D9D9D9"/>
        </w:rPr>
        <w:t>FMAP=”$(CaMa-Flood)/map/glb_15min</w:t>
      </w:r>
      <w:del w:id="1392" w:author="ZHOU XUDONG" w:date="2020-08-18T18:27:00Z">
        <w:r w:rsidDel="00291B72">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 xml:space="preserve"> are used. Channel width parameter is from GWD-LR (</w:t>
      </w:r>
      <w:r>
        <w:rPr>
          <w:rFonts w:ascii="Times New Roman" w:eastAsia="Times New Roman" w:hAnsi="Times New Roman" w:cs="Times New Roman"/>
          <w:b/>
          <w:color w:val="000000"/>
          <w:sz w:val="21"/>
          <w:szCs w:val="21"/>
          <w:shd w:val="clear" w:color="auto" w:fill="D9D9D9"/>
        </w:rPr>
        <w:t>CRIVWTH=${FMAP}/rivwth_glwlr.bin</w:t>
      </w:r>
      <w:r>
        <w:rPr>
          <w:rFonts w:ascii="Arial" w:eastAsia="Arial" w:hAnsi="Arial" w:cs="Arial"/>
          <w:color w:val="000000"/>
          <w:sz w:val="21"/>
          <w:szCs w:val="21"/>
        </w:rPr>
        <w:t>), channel depth parameter is from empirical equation (</w:t>
      </w:r>
      <w:r>
        <w:rPr>
          <w:rFonts w:ascii="Times New Roman" w:eastAsia="Times New Roman" w:hAnsi="Times New Roman" w:cs="Times New Roman"/>
          <w:b/>
          <w:color w:val="000000"/>
          <w:sz w:val="21"/>
          <w:szCs w:val="21"/>
          <w:shd w:val="clear" w:color="auto" w:fill="D9D9D9"/>
        </w:rPr>
        <w:t>CRIVHGT=${FMAP}/rivhgt.bin</w:t>
      </w:r>
      <w:r>
        <w:rPr>
          <w:rFonts w:ascii="Arial" w:eastAsia="Arial" w:hAnsi="Arial" w:cs="Arial"/>
          <w:color w:val="000000"/>
          <w:sz w:val="21"/>
          <w:szCs w:val="21"/>
        </w:rPr>
        <w:t>).</w:t>
      </w:r>
    </w:p>
    <w:p w14:paraId="22BC4844" w14:textId="77777777" w:rsidR="00954414" w:rsidRDefault="00E82155">
      <w:p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Input runoff forcing is interpolated by using the input matrix (</w:t>
      </w:r>
      <w:r w:rsidRPr="00291B72">
        <w:rPr>
          <w:rFonts w:ascii="Arial" w:eastAsia="Arial" w:hAnsi="Arial" w:cs="Arial"/>
          <w:color w:val="000000"/>
          <w:sz w:val="21"/>
          <w:szCs w:val="21"/>
          <w:highlight w:val="lightGray"/>
          <w:rPrChange w:id="1393" w:author="ZHOU XUDONG" w:date="2020-08-18T18:27:00Z">
            <w:rPr>
              <w:rFonts w:ascii="Arial" w:eastAsia="Arial" w:hAnsi="Arial" w:cs="Arial"/>
              <w:color w:val="000000"/>
              <w:sz w:val="21"/>
              <w:szCs w:val="21"/>
            </w:rPr>
          </w:rPrChange>
        </w:rPr>
        <w:t>LINTERP=.TRUE.</w:t>
      </w:r>
      <w:r>
        <w:rPr>
          <w:rFonts w:ascii="Arial" w:eastAsia="Arial" w:hAnsi="Arial" w:cs="Arial"/>
          <w:color w:val="000000"/>
          <w:sz w:val="21"/>
          <w:szCs w:val="21"/>
        </w:rPr>
        <w:t xml:space="preserve"> ; </w:t>
      </w:r>
      <w:r>
        <w:rPr>
          <w:rFonts w:ascii="Cambria" w:eastAsia="Cambria" w:hAnsi="Cambria" w:cs="Cambria"/>
          <w:b/>
          <w:color w:val="000000"/>
          <w:sz w:val="21"/>
          <w:szCs w:val="21"/>
          <w:shd w:val="clear" w:color="auto" w:fill="D9D9D9"/>
        </w:rPr>
        <w:t>CINPMAT=${FMAP}/inpmat-test_1deg.bin</w:t>
      </w:r>
      <w:r>
        <w:rPr>
          <w:rFonts w:ascii="Arial" w:eastAsia="Arial" w:hAnsi="Arial" w:cs="Arial"/>
          <w:color w:val="000000"/>
          <w:sz w:val="21"/>
          <w:szCs w:val="21"/>
        </w:rPr>
        <w:t xml:space="preserve">). Runoff input forcing in the runoff directory </w:t>
      </w:r>
      <w:r>
        <w:rPr>
          <w:rFonts w:ascii="Cambria" w:eastAsia="Cambria" w:hAnsi="Cambria" w:cs="Cambria"/>
          <w:b/>
          <w:color w:val="000000"/>
          <w:sz w:val="21"/>
          <w:szCs w:val="21"/>
          <w:shd w:val="clear" w:color="auto" w:fill="D9D9D9"/>
        </w:rPr>
        <w:t>CRUNOFFDIR="${BASE}/inp/test_1deg/runoff</w:t>
      </w:r>
      <w:del w:id="1394" w:author="ZHOU XUDONG" w:date="2020-08-18T17:28:00Z">
        <w:r w:rsidDel="008130DB">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 xml:space="preserve"> is used.</w:t>
      </w:r>
    </w:p>
    <w:p w14:paraId="2C2D274E" w14:textId="5D162C91" w:rsidR="00954414" w:rsidRDefault="00E82155">
      <w:pPr>
        <w:pBdr>
          <w:top w:val="nil"/>
          <w:left w:val="nil"/>
          <w:bottom w:val="nil"/>
          <w:right w:val="nil"/>
          <w:between w:val="nil"/>
        </w:pBdr>
        <w:spacing w:after="180" w:line="420" w:lineRule="auto"/>
        <w:jc w:val="both"/>
        <w:rPr>
          <w:ins w:id="1395" w:author="ZHOU XUDONG" w:date="2020-09-08T14:37:00Z"/>
          <w:rFonts w:ascii="Arial" w:eastAsia="Arial" w:hAnsi="Arial" w:cs="Arial"/>
          <w:color w:val="000000"/>
          <w:sz w:val="21"/>
          <w:szCs w:val="21"/>
        </w:rPr>
      </w:pPr>
      <w:r>
        <w:rPr>
          <w:rFonts w:ascii="Arial" w:eastAsia="Arial" w:hAnsi="Arial" w:cs="Arial"/>
          <w:color w:val="000000"/>
          <w:sz w:val="21"/>
          <w:szCs w:val="21"/>
        </w:rPr>
        <w:lastRenderedPageBreak/>
        <w:t xml:space="preserve">- The output is written in the running directory </w:t>
      </w:r>
      <w:r>
        <w:rPr>
          <w:rFonts w:ascii="Cambria" w:eastAsia="Cambria" w:hAnsi="Cambria" w:cs="Cambria"/>
          <w:b/>
          <w:color w:val="000000"/>
          <w:sz w:val="21"/>
          <w:szCs w:val="21"/>
          <w:shd w:val="clear" w:color="auto" w:fill="D9D9D9"/>
        </w:rPr>
        <w:t>COUTDIR="./"</w:t>
      </w:r>
      <w:r>
        <w:rPr>
          <w:rFonts w:ascii="Arial" w:eastAsia="Arial" w:hAnsi="Arial" w:cs="Arial"/>
          <w:color w:val="000000"/>
          <w:sz w:val="21"/>
          <w:szCs w:val="21"/>
        </w:rPr>
        <w:t xml:space="preserve"> . Output variable can be specified by listing them in </w:t>
      </w:r>
      <w:r>
        <w:rPr>
          <w:rFonts w:ascii="Times" w:eastAsia="Times" w:hAnsi="Times" w:cs="Times"/>
          <w:b/>
          <w:color w:val="000000"/>
          <w:sz w:val="21"/>
          <w:szCs w:val="21"/>
          <w:shd w:val="clear" w:color="auto" w:fill="D9D9D9"/>
        </w:rPr>
        <w:t>COUTVARS</w:t>
      </w:r>
      <w:r>
        <w:rPr>
          <w:rFonts w:ascii="Arial" w:eastAsia="Arial" w:hAnsi="Arial" w:cs="Arial"/>
          <w:color w:val="000000"/>
          <w:sz w:val="21"/>
          <w:szCs w:val="21"/>
        </w:rPr>
        <w:t>. For example, total river discharge (outflw), river water depth (rivdph) and flooded area (fldare), flooded fraction (fldfrc), water surface elevation (sfcelv), total water storage (storge)</w:t>
      </w:r>
      <w:del w:id="1396" w:author="ZHOU XUDONG" w:date="2020-08-18T17:28:00Z">
        <w:r w:rsidDel="008130DB">
          <w:delText xml:space="preserve">     </w:delText>
        </w:r>
      </w:del>
      <w:r>
        <w:rPr>
          <w:rFonts w:ascii="Arial" w:eastAsia="Arial" w:hAnsi="Arial" w:cs="Arial"/>
          <w:color w:val="000000"/>
          <w:sz w:val="21"/>
          <w:szCs w:val="21"/>
        </w:rPr>
        <w:t>. The bifurcation channel flow output is automatically set to NONE in the simulation when bifurcation channel scheme is deactivated.</w:t>
      </w:r>
    </w:p>
    <w:p w14:paraId="4FB720EF" w14:textId="38AFEE72" w:rsidR="00447A2C" w:rsidRPr="00E53D44" w:rsidRDefault="00447A2C" w:rsidP="00186EB7">
      <w:pPr>
        <w:pStyle w:val="2"/>
        <w:rPr>
          <w:ins w:id="1397" w:author="ZHOU XUDONG" w:date="2020-09-08T16:43:00Z"/>
          <w:rPrChange w:id="1398" w:author="ZHOU XUDONG" w:date="2020-09-08T16:58:00Z">
            <w:rPr>
              <w:ins w:id="1399" w:author="ZHOU XUDONG" w:date="2020-09-08T16:43:00Z"/>
              <w:shd w:val="clear" w:color="auto" w:fill="D9D9D9"/>
            </w:rPr>
          </w:rPrChange>
        </w:rPr>
      </w:pPr>
      <w:bookmarkStart w:id="1400" w:name="_Toc50476768"/>
      <w:ins w:id="1401" w:author="ZHOU XUDONG" w:date="2020-09-08T16:43:00Z">
        <w:r w:rsidRPr="00186EB7">
          <w:t xml:space="preserve">7.3 </w:t>
        </w:r>
        <w:r w:rsidRPr="00E53D44">
          <w:rPr>
            <w:rPrChange w:id="1402" w:author="ZHOU XUDONG" w:date="2020-09-08T16:58:00Z">
              <w:rPr>
                <w:shd w:val="clear" w:color="auto" w:fill="D9D9D9"/>
              </w:rPr>
            </w:rPrChange>
          </w:rPr>
          <w:t>test</w:t>
        </w:r>
      </w:ins>
      <w:ins w:id="1403" w:author="ZHOU XUDONG" w:date="2020-09-08T16:44:00Z">
        <w:r w:rsidRPr="00E53D44">
          <w:rPr>
            <w:rPrChange w:id="1404" w:author="ZHOU XUDONG" w:date="2020-09-08T16:58:00Z">
              <w:rPr>
                <w:shd w:val="clear" w:color="auto" w:fill="D9D9D9"/>
              </w:rPr>
            </w:rPrChange>
          </w:rPr>
          <w:t>2-conus_06min</w:t>
        </w:r>
      </w:ins>
      <w:ins w:id="1405" w:author="ZHOU XUDONG" w:date="2020-09-08T16:43:00Z">
        <w:r w:rsidRPr="00E53D44">
          <w:rPr>
            <w:rPrChange w:id="1406" w:author="ZHOU XUDONG" w:date="2020-09-08T16:58:00Z">
              <w:rPr>
                <w:shd w:val="clear" w:color="auto" w:fill="D9D9D9"/>
              </w:rPr>
            </w:rPrChange>
          </w:rPr>
          <w:t>_</w:t>
        </w:r>
      </w:ins>
      <w:ins w:id="1407" w:author="ZHOU XUDONG" w:date="2020-09-08T16:44:00Z">
        <w:r w:rsidRPr="00E53D44">
          <w:rPr>
            <w:rPrChange w:id="1408" w:author="ZHOU XUDONG" w:date="2020-09-08T16:58:00Z">
              <w:rPr>
                <w:shd w:val="clear" w:color="auto" w:fill="D9D9D9"/>
              </w:rPr>
            </w:rPrChange>
          </w:rPr>
          <w:t>netcdf</w:t>
        </w:r>
      </w:ins>
      <w:ins w:id="1409" w:author="ZHOU XUDONG" w:date="2020-09-08T16:43:00Z">
        <w:r w:rsidRPr="00E53D44">
          <w:rPr>
            <w:rPrChange w:id="1410" w:author="ZHOU XUDONG" w:date="2020-09-08T16:58:00Z">
              <w:rPr>
                <w:shd w:val="clear" w:color="auto" w:fill="D9D9D9"/>
              </w:rPr>
            </w:rPrChange>
          </w:rPr>
          <w:t>.sh</w:t>
        </w:r>
        <w:bookmarkEnd w:id="1400"/>
      </w:ins>
    </w:p>
    <w:p w14:paraId="00BD0B72" w14:textId="382A08CA" w:rsidR="006B7DDF" w:rsidDel="0076466E" w:rsidRDefault="00060A47" w:rsidP="006B7DDF">
      <w:pPr>
        <w:pBdr>
          <w:top w:val="nil"/>
          <w:left w:val="nil"/>
          <w:bottom w:val="nil"/>
          <w:right w:val="nil"/>
          <w:between w:val="nil"/>
        </w:pBdr>
        <w:spacing w:after="180" w:line="420" w:lineRule="auto"/>
        <w:jc w:val="both"/>
        <w:rPr>
          <w:del w:id="1411" w:author="ZHOU XUDONG" w:date="2020-09-08T15:59:00Z"/>
          <w:rFonts w:ascii="Arial" w:eastAsia="Arial" w:hAnsi="Arial" w:cs="Arial"/>
          <w:color w:val="000000"/>
          <w:sz w:val="21"/>
          <w:szCs w:val="21"/>
        </w:rPr>
      </w:pPr>
      <w:ins w:id="1412" w:author="ZHOU XUDONG" w:date="2020-09-08T14:38:00Z">
        <w:r>
          <w:rPr>
            <w:rFonts w:ascii="Arial" w:eastAsia="Arial" w:hAnsi="Arial" w:cs="Arial"/>
            <w:color w:val="000000"/>
            <w:sz w:val="21"/>
            <w:szCs w:val="21"/>
          </w:rPr>
          <w:t xml:space="preserve">Another given example is </w:t>
        </w:r>
      </w:ins>
      <w:ins w:id="1413" w:author="ZHOU XUDONG" w:date="2020-09-08T15:26:00Z">
        <w:r w:rsidR="00BF4380">
          <w:rPr>
            <w:rFonts w:ascii="Arial" w:eastAsia="Arial" w:hAnsi="Arial" w:cs="Arial"/>
            <w:color w:val="000000"/>
            <w:sz w:val="21"/>
            <w:szCs w:val="21"/>
          </w:rPr>
          <w:t>regional sim</w:t>
        </w:r>
      </w:ins>
      <w:ins w:id="1414" w:author="ZHOU XUDONG" w:date="2020-09-08T15:27:00Z">
        <w:r w:rsidR="00BF4380">
          <w:rPr>
            <w:rFonts w:ascii="Arial" w:eastAsia="Arial" w:hAnsi="Arial" w:cs="Arial"/>
            <w:color w:val="000000"/>
            <w:sz w:val="21"/>
            <w:szCs w:val="21"/>
          </w:rPr>
          <w:t xml:space="preserve">ulation </w:t>
        </w:r>
      </w:ins>
      <w:ins w:id="1415" w:author="ZHOU XUDONG" w:date="2020-09-08T14:39:00Z">
        <w:r>
          <w:rPr>
            <w:rFonts w:ascii="Arial" w:eastAsia="Arial" w:hAnsi="Arial" w:cs="Arial"/>
            <w:color w:val="000000"/>
            <w:sz w:val="21"/>
            <w:szCs w:val="21"/>
          </w:rPr>
          <w:t>for CONUS (</w:t>
        </w:r>
      </w:ins>
      <w:ins w:id="1416" w:author="ZHOU XUDONG" w:date="2020-09-08T15:05:00Z">
        <w:r w:rsidR="007A4D7E" w:rsidRPr="007A4D7E">
          <w:rPr>
            <w:rFonts w:ascii="Arial" w:eastAsia="Arial" w:hAnsi="Arial" w:cs="Arial"/>
            <w:color w:val="000000"/>
            <w:sz w:val="21"/>
            <w:szCs w:val="21"/>
          </w:rPr>
          <w:t>Continental United States</w:t>
        </w:r>
        <w:r w:rsidR="007A4D7E">
          <w:rPr>
            <w:rFonts w:ascii="Arial" w:eastAsia="Arial" w:hAnsi="Arial" w:cs="Arial"/>
            <w:color w:val="000000"/>
            <w:sz w:val="21"/>
            <w:szCs w:val="21"/>
          </w:rPr>
          <w:t xml:space="preserve">) with runoff </w:t>
        </w:r>
      </w:ins>
      <w:ins w:id="1417" w:author="ZHOU XUDONG" w:date="2020-09-08T15:06:00Z">
        <w:r w:rsidR="007A4D7E">
          <w:rPr>
            <w:rFonts w:ascii="Arial" w:eastAsia="Arial" w:hAnsi="Arial" w:cs="Arial"/>
            <w:color w:val="000000"/>
            <w:sz w:val="21"/>
            <w:szCs w:val="21"/>
          </w:rPr>
          <w:t xml:space="preserve">inputs in netcdf format. </w:t>
        </w:r>
      </w:ins>
      <w:ins w:id="1418" w:author="ZHOU XUDONG" w:date="2020-09-08T15:27:00Z">
        <w:r w:rsidR="006B7DDF">
          <w:rPr>
            <w:rFonts w:ascii="Arial" w:eastAsia="Arial" w:hAnsi="Arial" w:cs="Arial"/>
            <w:color w:val="000000"/>
            <w:sz w:val="21"/>
            <w:szCs w:val="21"/>
          </w:rPr>
          <w:t>Different s</w:t>
        </w:r>
      </w:ins>
      <w:ins w:id="1419" w:author="ZHOU XUDONG" w:date="2020-09-08T15:28:00Z">
        <w:r w:rsidR="006B7DDF">
          <w:rPr>
            <w:rFonts w:ascii="Arial" w:eastAsia="Arial" w:hAnsi="Arial" w:cs="Arial"/>
            <w:color w:val="000000"/>
            <w:sz w:val="21"/>
            <w:szCs w:val="21"/>
          </w:rPr>
          <w:t>ettings from the global test script are listed as follows:</w:t>
        </w:r>
      </w:ins>
    </w:p>
    <w:p w14:paraId="663AF48D" w14:textId="4ABF0663" w:rsidR="0076466E" w:rsidRDefault="0076466E">
      <w:pPr>
        <w:pBdr>
          <w:top w:val="nil"/>
          <w:left w:val="nil"/>
          <w:bottom w:val="nil"/>
          <w:right w:val="nil"/>
          <w:between w:val="nil"/>
        </w:pBdr>
        <w:spacing w:after="180" w:line="420" w:lineRule="auto"/>
        <w:ind w:firstLine="284"/>
        <w:jc w:val="both"/>
        <w:rPr>
          <w:ins w:id="1420" w:author="ZHOU XUDONG" w:date="2020-09-08T16:09:00Z"/>
          <w:rFonts w:ascii="Arial" w:eastAsia="Arial" w:hAnsi="Arial" w:cs="Arial"/>
          <w:color w:val="000000"/>
          <w:sz w:val="21"/>
          <w:szCs w:val="21"/>
        </w:rPr>
        <w:pPrChange w:id="1421" w:author="ZHOU XUDONG" w:date="2020-09-08T16:05:00Z">
          <w:pPr>
            <w:pBdr>
              <w:top w:val="nil"/>
              <w:left w:val="nil"/>
              <w:bottom w:val="nil"/>
              <w:right w:val="nil"/>
              <w:between w:val="nil"/>
            </w:pBdr>
            <w:spacing w:after="180" w:line="420" w:lineRule="auto"/>
            <w:jc w:val="both"/>
          </w:pPr>
        </w:pPrChange>
      </w:pPr>
    </w:p>
    <w:p w14:paraId="6037708A" w14:textId="0A5E50DE" w:rsidR="00782260" w:rsidRDefault="0076466E" w:rsidP="006B7DDF">
      <w:pPr>
        <w:pBdr>
          <w:top w:val="nil"/>
          <w:left w:val="nil"/>
          <w:bottom w:val="nil"/>
          <w:right w:val="nil"/>
          <w:between w:val="nil"/>
        </w:pBdr>
        <w:spacing w:after="180" w:line="420" w:lineRule="auto"/>
        <w:jc w:val="both"/>
        <w:rPr>
          <w:ins w:id="1422" w:author="ZHOU XUDONG" w:date="2020-09-08T16:00:00Z"/>
          <w:rFonts w:ascii="Arial" w:eastAsia="Arial" w:hAnsi="Arial" w:cs="Arial"/>
          <w:color w:val="000000"/>
          <w:sz w:val="21"/>
          <w:szCs w:val="21"/>
        </w:rPr>
      </w:pPr>
      <w:ins w:id="1423" w:author="ZHOU XUDONG" w:date="2020-09-08T16:10:00Z">
        <w:r>
          <w:rPr>
            <w:rFonts w:ascii="Arial" w:eastAsia="Arial" w:hAnsi="Arial" w:cs="Arial"/>
            <w:color w:val="000000"/>
            <w:sz w:val="21"/>
            <w:szCs w:val="21"/>
          </w:rPr>
          <w:t xml:space="preserve">- </w:t>
        </w:r>
      </w:ins>
      <w:ins w:id="1424" w:author="ZHOU XUDONG" w:date="2020-09-08T16:12:00Z">
        <w:r w:rsidR="00450C47">
          <w:rPr>
            <w:rFonts w:ascii="Arial" w:eastAsia="Arial" w:hAnsi="Arial" w:cs="Arial"/>
            <w:color w:val="000000"/>
            <w:sz w:val="21"/>
            <w:szCs w:val="21"/>
          </w:rPr>
          <w:t>O</w:t>
        </w:r>
      </w:ins>
      <w:ins w:id="1425" w:author="ZHOU XUDONG" w:date="2020-09-08T16:10:00Z">
        <w:r>
          <w:rPr>
            <w:rFonts w:ascii="Arial" w:eastAsia="Arial" w:hAnsi="Arial" w:cs="Arial"/>
            <w:color w:val="000000"/>
            <w:sz w:val="21"/>
            <w:szCs w:val="21"/>
          </w:rPr>
          <w:t xml:space="preserve">ption to use netcdf runoff input: </w:t>
        </w:r>
        <w:r w:rsidRPr="0076466E">
          <w:rPr>
            <w:rFonts w:ascii="Cambria" w:eastAsia="Cambria" w:hAnsi="Cambria" w:cs="Cambria"/>
            <w:b/>
            <w:color w:val="000000"/>
            <w:sz w:val="21"/>
            <w:szCs w:val="21"/>
            <w:shd w:val="clear" w:color="auto" w:fill="D9D9D9"/>
            <w:rPrChange w:id="1426" w:author="ZHOU XUDONG" w:date="2020-09-08T16:11:00Z">
              <w:rPr>
                <w:rFonts w:ascii="Arial" w:eastAsia="Arial" w:hAnsi="Arial" w:cs="Arial"/>
                <w:color w:val="000000"/>
                <w:sz w:val="21"/>
                <w:szCs w:val="21"/>
              </w:rPr>
            </w:rPrChange>
          </w:rPr>
          <w:t>LINPCDF=”.TRUE</w:t>
        </w:r>
      </w:ins>
      <w:ins w:id="1427" w:author="ZHOU XUDONG" w:date="2020-09-08T16:12:00Z">
        <w:r w:rsidR="00DA1523">
          <w:rPr>
            <w:rFonts w:ascii="Cambria" w:eastAsia="Cambria" w:hAnsi="Cambria" w:cs="Cambria"/>
            <w:b/>
            <w:color w:val="000000"/>
            <w:sz w:val="21"/>
            <w:szCs w:val="21"/>
            <w:shd w:val="clear" w:color="auto" w:fill="D9D9D9"/>
          </w:rPr>
          <w:t>.</w:t>
        </w:r>
      </w:ins>
      <w:ins w:id="1428" w:author="ZHOU XUDONG" w:date="2020-09-08T16:10:00Z">
        <w:r w:rsidRPr="0076466E">
          <w:rPr>
            <w:rFonts w:ascii="Cambria" w:eastAsia="Cambria" w:hAnsi="Cambria" w:cs="Cambria"/>
            <w:b/>
            <w:color w:val="000000"/>
            <w:sz w:val="21"/>
            <w:szCs w:val="21"/>
            <w:shd w:val="clear" w:color="auto" w:fill="D9D9D9"/>
            <w:rPrChange w:id="1429" w:author="ZHOU XUDONG" w:date="2020-09-08T16:11:00Z">
              <w:rPr>
                <w:rFonts w:ascii="Arial" w:eastAsia="Arial" w:hAnsi="Arial" w:cs="Arial"/>
                <w:color w:val="000000"/>
                <w:sz w:val="21"/>
                <w:szCs w:val="21"/>
              </w:rPr>
            </w:rPrChange>
          </w:rPr>
          <w:t>”</w:t>
        </w:r>
      </w:ins>
      <w:ins w:id="1430" w:author="ZHOU XUDONG" w:date="2020-09-08T16:11:00Z">
        <w:r w:rsidR="00450C47">
          <w:rPr>
            <w:rFonts w:ascii="Arial" w:eastAsia="Arial" w:hAnsi="Arial" w:cs="Arial"/>
            <w:color w:val="000000"/>
            <w:sz w:val="21"/>
            <w:szCs w:val="21"/>
          </w:rPr>
          <w:t>.</w:t>
        </w:r>
      </w:ins>
    </w:p>
    <w:p w14:paraId="25BF80A9" w14:textId="77777777" w:rsidR="00FA6DD0" w:rsidRDefault="00782260" w:rsidP="00782260">
      <w:pPr>
        <w:pBdr>
          <w:top w:val="nil"/>
          <w:left w:val="nil"/>
          <w:bottom w:val="nil"/>
          <w:right w:val="nil"/>
          <w:between w:val="nil"/>
        </w:pBdr>
        <w:spacing w:after="180" w:line="420" w:lineRule="auto"/>
        <w:jc w:val="both"/>
        <w:rPr>
          <w:ins w:id="1431" w:author="ZHOU XUDONG" w:date="2020-09-08T16:04:00Z"/>
          <w:rFonts w:ascii="Arial" w:eastAsia="Arial" w:hAnsi="Arial" w:cs="Arial"/>
          <w:color w:val="000000"/>
          <w:sz w:val="21"/>
          <w:szCs w:val="21"/>
        </w:rPr>
      </w:pPr>
      <w:ins w:id="1432" w:author="ZHOU XUDONG" w:date="2020-09-08T16:00:00Z">
        <w:r>
          <w:rPr>
            <w:rFonts w:ascii="Arial" w:eastAsia="Arial" w:hAnsi="Arial" w:cs="Arial"/>
            <w:color w:val="000000"/>
            <w:sz w:val="21"/>
            <w:szCs w:val="21"/>
          </w:rPr>
          <w:t xml:space="preserve">- Input runoff: </w:t>
        </w:r>
      </w:ins>
      <w:ins w:id="1433" w:author="ZHOU XUDONG" w:date="2020-09-08T16:01:00Z">
        <w:r>
          <w:rPr>
            <w:rFonts w:ascii="Arial" w:eastAsia="Arial" w:hAnsi="Arial" w:cs="Arial"/>
            <w:color w:val="000000"/>
            <w:sz w:val="21"/>
            <w:szCs w:val="21"/>
          </w:rPr>
          <w:t xml:space="preserve">the sample runoff is </w:t>
        </w:r>
      </w:ins>
      <w:ins w:id="1434" w:author="ZHOU XUDONG" w:date="2020-09-08T16:02:00Z">
        <w:r>
          <w:rPr>
            <w:rFonts w:ascii="Arial" w:eastAsia="Arial" w:hAnsi="Arial" w:cs="Arial"/>
            <w:color w:val="000000"/>
            <w:sz w:val="21"/>
            <w:szCs w:val="21"/>
          </w:rPr>
          <w:t xml:space="preserve">prepared in </w:t>
        </w:r>
      </w:ins>
      <w:ins w:id="1435" w:author="ZHOU XUDONG" w:date="2020-09-08T16:01:00Z">
        <w:r>
          <w:rPr>
            <w:rFonts w:ascii="Cambria" w:eastAsia="Cambria" w:hAnsi="Cambria" w:cs="Cambria"/>
            <w:b/>
            <w:color w:val="000000"/>
            <w:sz w:val="21"/>
            <w:szCs w:val="21"/>
            <w:shd w:val="clear" w:color="auto" w:fill="D9D9D9"/>
          </w:rPr>
          <w:t>C</w:t>
        </w:r>
      </w:ins>
      <w:ins w:id="1436" w:author="ZHOU XUDONG" w:date="2020-09-08T16:02:00Z">
        <w:r>
          <w:rPr>
            <w:rFonts w:ascii="Cambria" w:eastAsia="Cambria" w:hAnsi="Cambria" w:cs="Cambria"/>
            <w:b/>
            <w:color w:val="000000"/>
            <w:sz w:val="21"/>
            <w:szCs w:val="21"/>
            <w:shd w:val="clear" w:color="auto" w:fill="D9D9D9"/>
          </w:rPr>
          <w:t>ROFDIR=</w:t>
        </w:r>
      </w:ins>
      <w:ins w:id="1437" w:author="ZHOU XUDONG" w:date="2020-09-08T16:00:00Z">
        <w:r>
          <w:rPr>
            <w:rFonts w:ascii="Cambria" w:eastAsia="Cambria" w:hAnsi="Cambria" w:cs="Cambria"/>
            <w:b/>
            <w:color w:val="000000"/>
            <w:sz w:val="21"/>
            <w:szCs w:val="21"/>
            <w:shd w:val="clear" w:color="auto" w:fill="D9D9D9"/>
          </w:rPr>
          <w:t>"${BASE}/inp/test_15min</w:t>
        </w:r>
      </w:ins>
      <w:ins w:id="1438" w:author="ZHOU XUDONG" w:date="2020-09-08T16:01:00Z">
        <w:r>
          <w:rPr>
            <w:rFonts w:ascii="Cambria" w:eastAsia="Cambria" w:hAnsi="Cambria" w:cs="Cambria"/>
            <w:b/>
            <w:color w:val="000000"/>
            <w:sz w:val="21"/>
            <w:szCs w:val="21"/>
            <w:shd w:val="clear" w:color="auto" w:fill="D9D9D9"/>
          </w:rPr>
          <w:t>_nc</w:t>
        </w:r>
      </w:ins>
      <w:ins w:id="1439" w:author="ZHOU XUDONG" w:date="2020-09-08T16:00:00Z">
        <w:r>
          <w:rPr>
            <w:rFonts w:ascii="Cambria" w:eastAsia="Cambria" w:hAnsi="Cambria" w:cs="Cambria"/>
            <w:b/>
            <w:color w:val="000000"/>
            <w:sz w:val="21"/>
            <w:szCs w:val="21"/>
            <w:shd w:val="clear" w:color="auto" w:fill="D9D9D9"/>
          </w:rPr>
          <w:t>/"</w:t>
        </w:r>
      </w:ins>
      <w:ins w:id="1440" w:author="ZHOU XUDONG" w:date="2020-09-08T16:02:00Z">
        <w:r>
          <w:t xml:space="preserve">. </w:t>
        </w:r>
        <w:r>
          <w:rPr>
            <w:rFonts w:ascii="Arial" w:eastAsia="Arial" w:hAnsi="Arial" w:cs="Arial"/>
            <w:color w:val="000000"/>
            <w:sz w:val="21"/>
            <w:szCs w:val="21"/>
          </w:rPr>
          <w:t xml:space="preserve">The file name of the runoff </w:t>
        </w:r>
      </w:ins>
      <w:ins w:id="1441" w:author="ZHOU XUDONG" w:date="2020-09-08T16:03:00Z">
        <w:r>
          <w:rPr>
            <w:rFonts w:ascii="Arial" w:eastAsia="Arial" w:hAnsi="Arial" w:cs="Arial"/>
            <w:color w:val="000000"/>
            <w:sz w:val="21"/>
            <w:szCs w:val="21"/>
          </w:rPr>
          <w:t xml:space="preserve">starts with </w:t>
        </w:r>
        <w:r w:rsidRPr="00782260">
          <w:rPr>
            <w:rFonts w:ascii="Cambria" w:eastAsia="Cambria" w:hAnsi="Cambria" w:cs="Cambria"/>
            <w:b/>
            <w:color w:val="000000"/>
            <w:sz w:val="21"/>
            <w:szCs w:val="21"/>
            <w:shd w:val="clear" w:color="auto" w:fill="D9D9D9"/>
            <w:rPrChange w:id="1442" w:author="ZHOU XUDONG" w:date="2020-09-08T16:04:00Z">
              <w:rPr>
                <w:rFonts w:ascii="Arial" w:eastAsia="Arial" w:hAnsi="Arial" w:cs="Arial"/>
                <w:color w:val="000000"/>
                <w:sz w:val="21"/>
                <w:szCs w:val="21"/>
              </w:rPr>
            </w:rPrChange>
          </w:rPr>
          <w:t>CROFPRE=”e2o_ecmwf</w:t>
        </w:r>
      </w:ins>
      <w:ins w:id="1443" w:author="ZHOU XUDONG" w:date="2020-09-08T16:04:00Z">
        <w:r w:rsidRPr="00782260">
          <w:rPr>
            <w:rFonts w:ascii="Cambria" w:eastAsia="Cambria" w:hAnsi="Cambria" w:cs="Cambria"/>
            <w:b/>
            <w:color w:val="000000"/>
            <w:sz w:val="21"/>
            <w:szCs w:val="21"/>
            <w:shd w:val="clear" w:color="auto" w:fill="D9D9D9"/>
            <w:rPrChange w:id="1444" w:author="ZHOU XUDONG" w:date="2020-09-08T16:04:00Z">
              <w:rPr>
                <w:rFonts w:ascii="Arial" w:eastAsia="Arial" w:hAnsi="Arial" w:cs="Arial"/>
                <w:color w:val="000000"/>
                <w:sz w:val="21"/>
                <w:szCs w:val="21"/>
              </w:rPr>
            </w:rPrChange>
          </w:rPr>
          <w:t>_wrr2_glob15_day_Runoff_</w:t>
        </w:r>
      </w:ins>
      <w:ins w:id="1445" w:author="ZHOU XUDONG" w:date="2020-09-08T16:03:00Z">
        <w:r w:rsidRPr="00782260">
          <w:rPr>
            <w:rFonts w:ascii="Cambria" w:eastAsia="Cambria" w:hAnsi="Cambria" w:cs="Cambria"/>
            <w:b/>
            <w:color w:val="000000"/>
            <w:sz w:val="21"/>
            <w:szCs w:val="21"/>
            <w:shd w:val="clear" w:color="auto" w:fill="D9D9D9"/>
            <w:rPrChange w:id="1446" w:author="ZHOU XUDONG" w:date="2020-09-08T16:04:00Z">
              <w:rPr>
                <w:rFonts w:ascii="Arial" w:eastAsia="Arial" w:hAnsi="Arial" w:cs="Arial"/>
                <w:color w:val="000000"/>
                <w:sz w:val="21"/>
                <w:szCs w:val="21"/>
              </w:rPr>
            </w:rPrChange>
          </w:rPr>
          <w:t>”</w:t>
        </w:r>
        <w:r>
          <w:rPr>
            <w:rFonts w:ascii="Arial" w:eastAsia="Arial" w:hAnsi="Arial" w:cs="Arial"/>
            <w:color w:val="000000"/>
            <w:sz w:val="21"/>
            <w:szCs w:val="21"/>
          </w:rPr>
          <w:t xml:space="preserve"> and the variable name for runoff is given as </w:t>
        </w:r>
        <w:r w:rsidRPr="00782260">
          <w:rPr>
            <w:rFonts w:ascii="Cambria" w:eastAsia="Cambria" w:hAnsi="Cambria" w:cs="Cambria"/>
            <w:b/>
            <w:color w:val="000000"/>
            <w:sz w:val="21"/>
            <w:szCs w:val="21"/>
            <w:shd w:val="clear" w:color="auto" w:fill="D9D9D9"/>
            <w:rPrChange w:id="1447" w:author="ZHOU XUDONG" w:date="2020-09-08T16:04:00Z">
              <w:rPr>
                <w:rFonts w:ascii="Arial" w:eastAsia="Arial" w:hAnsi="Arial" w:cs="Arial"/>
                <w:color w:val="000000"/>
                <w:sz w:val="21"/>
                <w:szCs w:val="21"/>
              </w:rPr>
            </w:rPrChange>
          </w:rPr>
          <w:t>CVNROF=”Runoff”</w:t>
        </w:r>
        <w:r>
          <w:rPr>
            <w:rFonts w:ascii="Arial" w:eastAsia="Arial" w:hAnsi="Arial" w:cs="Arial"/>
            <w:color w:val="000000"/>
            <w:sz w:val="21"/>
            <w:szCs w:val="21"/>
          </w:rPr>
          <w:t>.</w:t>
        </w:r>
      </w:ins>
    </w:p>
    <w:p w14:paraId="118AFA13" w14:textId="1BA86713" w:rsidR="00FA6DD0" w:rsidRDefault="00FA6DD0" w:rsidP="00782260">
      <w:pPr>
        <w:pBdr>
          <w:top w:val="nil"/>
          <w:left w:val="nil"/>
          <w:bottom w:val="nil"/>
          <w:right w:val="nil"/>
          <w:between w:val="nil"/>
        </w:pBdr>
        <w:spacing w:after="180" w:line="420" w:lineRule="auto"/>
        <w:jc w:val="both"/>
        <w:rPr>
          <w:ins w:id="1448" w:author="ZHOU XUDONG" w:date="2020-09-08T16:04:00Z"/>
          <w:rFonts w:ascii="Arial" w:eastAsia="Arial" w:hAnsi="Arial" w:cs="Arial"/>
          <w:color w:val="000000"/>
          <w:sz w:val="21"/>
          <w:szCs w:val="21"/>
        </w:rPr>
      </w:pPr>
      <w:ins w:id="1449" w:author="ZHOU XUDONG" w:date="2020-09-08T16:05:00Z">
        <w:r>
          <w:rPr>
            <w:rFonts w:ascii="Arial" w:eastAsia="Arial" w:hAnsi="Arial" w:cs="Arial"/>
            <w:color w:val="000000"/>
            <w:sz w:val="21"/>
            <w:szCs w:val="21"/>
          </w:rPr>
          <w:t xml:space="preserve">- The river network map and topography parameters in the map directory </w:t>
        </w:r>
        <w:r>
          <w:rPr>
            <w:rFonts w:ascii="Cambria" w:eastAsia="Cambria" w:hAnsi="Cambria" w:cs="Cambria"/>
            <w:b/>
            <w:color w:val="000000"/>
            <w:sz w:val="21"/>
            <w:szCs w:val="21"/>
            <w:shd w:val="clear" w:color="auto" w:fill="D9D9D9"/>
          </w:rPr>
          <w:t>FMAP=”$(CaMa-Flood)/map/conus_06min.</w:t>
        </w:r>
        <w:r w:rsidRPr="00782260">
          <w:rPr>
            <w:rFonts w:ascii="Arial" w:eastAsia="Arial" w:hAnsi="Arial" w:cs="Arial"/>
            <w:color w:val="000000"/>
            <w:sz w:val="21"/>
            <w:szCs w:val="21"/>
          </w:rPr>
          <w:t xml:space="preserve"> </w:t>
        </w:r>
        <w:r>
          <w:rPr>
            <w:rFonts w:ascii="Arial" w:eastAsia="Arial" w:hAnsi="Arial" w:cs="Arial"/>
            <w:color w:val="000000"/>
            <w:sz w:val="21"/>
            <w:szCs w:val="21"/>
          </w:rPr>
          <w:t>This map only covers the CONUS region.</w:t>
        </w:r>
      </w:ins>
    </w:p>
    <w:p w14:paraId="0EB57EF0" w14:textId="75F51576" w:rsidR="00FA6DD0" w:rsidRDefault="00FA6DD0" w:rsidP="00782260">
      <w:pPr>
        <w:pBdr>
          <w:top w:val="nil"/>
          <w:left w:val="nil"/>
          <w:bottom w:val="nil"/>
          <w:right w:val="nil"/>
          <w:between w:val="nil"/>
        </w:pBdr>
        <w:spacing w:after="180" w:line="420" w:lineRule="auto"/>
        <w:jc w:val="both"/>
        <w:rPr>
          <w:ins w:id="1450" w:author="ZHOU XUDONG" w:date="2020-09-08T16:08:00Z"/>
          <w:rFonts w:ascii="Arial" w:eastAsia="Arial" w:hAnsi="Arial" w:cs="Arial"/>
          <w:color w:val="000000"/>
          <w:sz w:val="21"/>
          <w:szCs w:val="21"/>
        </w:rPr>
      </w:pPr>
      <w:ins w:id="1451" w:author="ZHOU XUDONG" w:date="2020-09-08T16:04:00Z">
        <w:r>
          <w:rPr>
            <w:rFonts w:ascii="Arial" w:eastAsia="Arial" w:hAnsi="Arial" w:cs="Arial"/>
            <w:color w:val="000000"/>
            <w:sz w:val="21"/>
            <w:szCs w:val="21"/>
          </w:rPr>
          <w:t xml:space="preserve">- The </w:t>
        </w:r>
      </w:ins>
      <w:ins w:id="1452" w:author="ZHOU XUDONG" w:date="2020-09-08T16:05:00Z">
        <w:r>
          <w:rPr>
            <w:rFonts w:ascii="Arial" w:eastAsia="Arial" w:hAnsi="Arial" w:cs="Arial"/>
            <w:color w:val="000000"/>
            <w:sz w:val="21"/>
            <w:szCs w:val="21"/>
          </w:rPr>
          <w:t>runoff matrix should be prepared since only part of the global data is used. Th</w:t>
        </w:r>
      </w:ins>
      <w:ins w:id="1453" w:author="ZHOU XUDONG" w:date="2020-09-08T16:07:00Z">
        <w:r w:rsidR="0076466E">
          <w:rPr>
            <w:rFonts w:ascii="Arial" w:eastAsia="Arial" w:hAnsi="Arial" w:cs="Arial"/>
            <w:color w:val="000000"/>
            <w:sz w:val="21"/>
            <w:szCs w:val="21"/>
          </w:rPr>
          <w:t xml:space="preserve">e detailed steps are described in section 2.7 Regionalization. The new runoff matrix </w:t>
        </w:r>
      </w:ins>
      <w:ins w:id="1454" w:author="ZHOU XUDONG" w:date="2020-09-08T16:08:00Z">
        <w:r w:rsidR="0076466E">
          <w:rPr>
            <w:rFonts w:ascii="Arial" w:eastAsia="Arial" w:hAnsi="Arial" w:cs="Arial"/>
            <w:color w:val="000000"/>
            <w:sz w:val="21"/>
            <w:szCs w:val="21"/>
          </w:rPr>
          <w:t xml:space="preserve">can be specified with </w:t>
        </w:r>
        <w:r w:rsidR="0076466E">
          <w:rPr>
            <w:rFonts w:ascii="Cambria" w:eastAsia="Cambria" w:hAnsi="Cambria" w:cs="Cambria"/>
            <w:b/>
            <w:color w:val="000000"/>
            <w:sz w:val="21"/>
            <w:szCs w:val="21"/>
            <w:shd w:val="clear" w:color="auto" w:fill="D9D9D9"/>
          </w:rPr>
          <w:t>CD</w:t>
        </w:r>
        <w:r w:rsidR="0076466E" w:rsidRPr="0076466E">
          <w:rPr>
            <w:rFonts w:ascii="Cambria" w:eastAsia="Cambria" w:hAnsi="Cambria" w:cs="Cambria"/>
            <w:b/>
            <w:color w:val="000000"/>
            <w:sz w:val="21"/>
            <w:szCs w:val="21"/>
            <w:shd w:val="clear" w:color="auto" w:fill="D9D9D9"/>
            <w:rPrChange w:id="1455" w:author="ZHOU XUDONG" w:date="2020-09-08T16:08:00Z">
              <w:rPr>
                <w:rFonts w:ascii="Arial" w:eastAsia="Arial" w:hAnsi="Arial" w:cs="Arial"/>
                <w:color w:val="000000"/>
                <w:sz w:val="21"/>
                <w:szCs w:val="21"/>
              </w:rPr>
            </w:rPrChange>
          </w:rPr>
          <w:t>IMINFO</w:t>
        </w:r>
        <w:r w:rsidR="0076466E">
          <w:rPr>
            <w:rFonts w:ascii="Arial" w:eastAsia="Arial" w:hAnsi="Arial" w:cs="Arial"/>
            <w:color w:val="000000"/>
            <w:sz w:val="21"/>
            <w:szCs w:val="21"/>
          </w:rPr>
          <w:t xml:space="preserve"> and </w:t>
        </w:r>
        <w:r w:rsidR="0076466E">
          <w:rPr>
            <w:rFonts w:ascii="Cambria" w:eastAsia="Cambria" w:hAnsi="Cambria" w:cs="Cambria"/>
            <w:b/>
            <w:color w:val="000000"/>
            <w:sz w:val="21"/>
            <w:szCs w:val="21"/>
            <w:shd w:val="clear" w:color="auto" w:fill="D9D9D9"/>
          </w:rPr>
          <w:t>CI</w:t>
        </w:r>
        <w:r w:rsidR="0076466E" w:rsidRPr="0076466E">
          <w:rPr>
            <w:rFonts w:ascii="Cambria" w:eastAsia="Cambria" w:hAnsi="Cambria" w:cs="Cambria"/>
            <w:b/>
            <w:color w:val="000000"/>
            <w:sz w:val="21"/>
            <w:szCs w:val="21"/>
            <w:shd w:val="clear" w:color="auto" w:fill="D9D9D9"/>
            <w:rPrChange w:id="1456" w:author="ZHOU XUDONG" w:date="2020-09-08T16:08:00Z">
              <w:rPr>
                <w:rFonts w:ascii="Arial" w:eastAsia="Arial" w:hAnsi="Arial" w:cs="Arial"/>
                <w:color w:val="000000"/>
                <w:sz w:val="21"/>
                <w:szCs w:val="21"/>
              </w:rPr>
            </w:rPrChange>
          </w:rPr>
          <w:t>NPMAT</w:t>
        </w:r>
        <w:r w:rsidR="0076466E">
          <w:rPr>
            <w:rFonts w:ascii="Arial" w:eastAsia="Arial" w:hAnsi="Arial" w:cs="Arial"/>
            <w:color w:val="000000"/>
            <w:sz w:val="21"/>
            <w:szCs w:val="21"/>
          </w:rPr>
          <w:t xml:space="preserve">. </w:t>
        </w:r>
      </w:ins>
    </w:p>
    <w:p w14:paraId="5645383E" w14:textId="6BD11758" w:rsidR="0076466E" w:rsidRDefault="0076466E" w:rsidP="00782260">
      <w:pPr>
        <w:pBdr>
          <w:top w:val="nil"/>
          <w:left w:val="nil"/>
          <w:bottom w:val="nil"/>
          <w:right w:val="nil"/>
          <w:between w:val="nil"/>
        </w:pBdr>
        <w:spacing w:after="180" w:line="420" w:lineRule="auto"/>
        <w:jc w:val="both"/>
        <w:rPr>
          <w:ins w:id="1457" w:author="ZHOU XUDONG" w:date="2020-09-08T16:13:00Z"/>
          <w:rFonts w:ascii="Arial" w:eastAsia="Arial" w:hAnsi="Arial" w:cs="Arial"/>
          <w:color w:val="000000"/>
          <w:sz w:val="21"/>
          <w:szCs w:val="21"/>
        </w:rPr>
      </w:pPr>
      <w:ins w:id="1458" w:author="ZHOU XUDONG" w:date="2020-09-08T16:08:00Z">
        <w:r>
          <w:rPr>
            <w:rFonts w:ascii="Arial" w:eastAsia="Arial" w:hAnsi="Arial" w:cs="Arial"/>
            <w:color w:val="000000"/>
            <w:sz w:val="21"/>
            <w:szCs w:val="21"/>
          </w:rPr>
          <w:t xml:space="preserve">- </w:t>
        </w:r>
      </w:ins>
      <w:ins w:id="1459" w:author="ZHOU XUDONG" w:date="2020-09-08T16:12:00Z">
        <w:r w:rsidR="00DA1523">
          <w:rPr>
            <w:rFonts w:ascii="Arial" w:eastAsia="Arial" w:hAnsi="Arial" w:cs="Arial"/>
            <w:color w:val="000000"/>
            <w:sz w:val="21"/>
            <w:szCs w:val="21"/>
          </w:rPr>
          <w:t xml:space="preserve">Option to write output in netcdf: </w:t>
        </w:r>
        <w:r w:rsidR="00DA1523" w:rsidRPr="00DA1523">
          <w:rPr>
            <w:rFonts w:ascii="Cambria" w:eastAsia="Cambria" w:hAnsi="Cambria" w:cs="Cambria"/>
            <w:b/>
            <w:color w:val="000000"/>
            <w:sz w:val="21"/>
            <w:szCs w:val="21"/>
            <w:shd w:val="clear" w:color="auto" w:fill="D9D9D9"/>
            <w:rPrChange w:id="1460" w:author="ZHOU XUDONG" w:date="2020-09-08T16:13:00Z">
              <w:rPr>
                <w:rFonts w:ascii="Arial" w:eastAsia="Arial" w:hAnsi="Arial" w:cs="Arial"/>
                <w:color w:val="000000"/>
                <w:sz w:val="21"/>
                <w:szCs w:val="21"/>
              </w:rPr>
            </w:rPrChange>
          </w:rPr>
          <w:t>LOUTCDF=”.TRUE.”</w:t>
        </w:r>
        <w:r w:rsidR="00DA1523">
          <w:rPr>
            <w:rFonts w:ascii="Arial" w:eastAsia="Arial" w:hAnsi="Arial" w:cs="Arial"/>
            <w:color w:val="000000"/>
            <w:sz w:val="21"/>
            <w:szCs w:val="21"/>
          </w:rPr>
          <w:t>.</w:t>
        </w:r>
      </w:ins>
    </w:p>
    <w:p w14:paraId="03341F03" w14:textId="64967385" w:rsidR="006A4596" w:rsidRDefault="00DA1523" w:rsidP="006A4596">
      <w:pPr>
        <w:pBdr>
          <w:top w:val="nil"/>
          <w:left w:val="nil"/>
          <w:bottom w:val="nil"/>
          <w:right w:val="nil"/>
          <w:between w:val="nil"/>
        </w:pBdr>
        <w:spacing w:after="180" w:line="420" w:lineRule="auto"/>
        <w:jc w:val="both"/>
        <w:rPr>
          <w:ins w:id="1461" w:author="ZHOU XUDONG" w:date="2020-09-08T16:15:00Z"/>
          <w:rFonts w:ascii="Arial" w:eastAsia="Arial" w:hAnsi="Arial" w:cs="Arial"/>
          <w:color w:val="000000"/>
          <w:sz w:val="21"/>
          <w:szCs w:val="21"/>
        </w:rPr>
      </w:pPr>
      <w:ins w:id="1462" w:author="ZHOU XUDONG" w:date="2020-09-08T16:13:00Z">
        <w:r>
          <w:rPr>
            <w:rFonts w:ascii="Arial" w:eastAsia="Arial" w:hAnsi="Arial" w:cs="Arial"/>
            <w:color w:val="000000"/>
            <w:sz w:val="21"/>
            <w:szCs w:val="21"/>
          </w:rPr>
          <w:t>- Select the netcdf as the form for restart</w:t>
        </w:r>
      </w:ins>
      <w:ins w:id="1463" w:author="ZHOU XUDONG" w:date="2020-09-08T16:14:00Z">
        <w:r>
          <w:rPr>
            <w:rFonts w:ascii="Arial" w:eastAsia="Arial" w:hAnsi="Arial" w:cs="Arial"/>
            <w:color w:val="000000"/>
            <w:sz w:val="21"/>
            <w:szCs w:val="21"/>
          </w:rPr>
          <w:t xml:space="preserve"> file </w:t>
        </w:r>
        <w:r w:rsidRPr="00DA1523">
          <w:rPr>
            <w:rFonts w:ascii="Cambria" w:eastAsia="Cambria" w:hAnsi="Cambria" w:cs="Cambria"/>
            <w:b/>
            <w:color w:val="000000"/>
            <w:sz w:val="21"/>
            <w:szCs w:val="21"/>
            <w:shd w:val="clear" w:color="auto" w:fill="D9D9D9"/>
            <w:rPrChange w:id="1464" w:author="ZHOU XUDONG" w:date="2020-09-08T16:14:00Z">
              <w:rPr>
                <w:rFonts w:ascii="Arial" w:eastAsia="Arial" w:hAnsi="Arial" w:cs="Arial"/>
                <w:color w:val="000000"/>
                <w:sz w:val="21"/>
                <w:szCs w:val="21"/>
              </w:rPr>
            </w:rPrChange>
          </w:rPr>
          <w:t>CRESTSTO=”${CVNREST}${CYR}010100.nc”</w:t>
        </w:r>
        <w:r>
          <w:rPr>
            <w:rFonts w:ascii="Arial" w:eastAsia="Arial" w:hAnsi="Arial" w:cs="Arial"/>
            <w:color w:val="000000"/>
            <w:sz w:val="21"/>
            <w:szCs w:val="21"/>
          </w:rPr>
          <w:t>.</w:t>
        </w:r>
      </w:ins>
    </w:p>
    <w:p w14:paraId="2A1588AF" w14:textId="017582AC" w:rsidR="006A4596" w:rsidRPr="00E53D44" w:rsidRDefault="00FA5D6C">
      <w:pPr>
        <w:pStyle w:val="2"/>
        <w:rPr>
          <w:ins w:id="1465" w:author="ZHOU XUDONG" w:date="2020-09-08T16:15:00Z"/>
          <w:b w:val="0"/>
          <w:rPrChange w:id="1466" w:author="ZHOU XUDONG" w:date="2020-09-08T16:58:00Z">
            <w:rPr>
              <w:ins w:id="1467" w:author="ZHOU XUDONG" w:date="2020-09-08T16:15:00Z"/>
              <w:b/>
              <w:shd w:val="clear" w:color="auto" w:fill="D9D9D9"/>
            </w:rPr>
          </w:rPrChange>
        </w:rPr>
        <w:pPrChange w:id="1468" w:author="ZHOU XUDONG" w:date="2020-09-08T16:58:00Z">
          <w:pPr>
            <w:pBdr>
              <w:top w:val="nil"/>
              <w:left w:val="nil"/>
              <w:bottom w:val="nil"/>
              <w:right w:val="nil"/>
              <w:between w:val="nil"/>
            </w:pBdr>
            <w:spacing w:after="180" w:line="420" w:lineRule="auto"/>
            <w:ind w:firstLine="284"/>
            <w:jc w:val="both"/>
          </w:pPr>
        </w:pPrChange>
      </w:pPr>
      <w:bookmarkStart w:id="1469" w:name="_Toc50476769"/>
      <w:ins w:id="1470" w:author="ZHOU XUDONG" w:date="2020-09-08T16:24:00Z">
        <w:r w:rsidRPr="00186EB7">
          <w:t xml:space="preserve">7.3 </w:t>
        </w:r>
      </w:ins>
      <w:ins w:id="1471" w:author="ZHOU XUDONG" w:date="2020-09-08T16:15:00Z">
        <w:r w:rsidR="006A4596" w:rsidRPr="00E53D44">
          <w:rPr>
            <w:rPrChange w:id="1472" w:author="ZHOU XUDONG" w:date="2020-09-08T16:58:00Z">
              <w:rPr>
                <w:shd w:val="clear" w:color="auto" w:fill="D9D9D9"/>
              </w:rPr>
            </w:rPrChange>
          </w:rPr>
          <w:t>test3-jpn_fcast.sh</w:t>
        </w:r>
        <w:bookmarkEnd w:id="1469"/>
      </w:ins>
    </w:p>
    <w:p w14:paraId="57923501" w14:textId="33C77E76" w:rsidR="00BF2C74" w:rsidRDefault="006A4596" w:rsidP="006A4596">
      <w:pPr>
        <w:pBdr>
          <w:top w:val="nil"/>
          <w:left w:val="nil"/>
          <w:bottom w:val="nil"/>
          <w:right w:val="nil"/>
          <w:between w:val="nil"/>
        </w:pBdr>
        <w:spacing w:after="180" w:line="420" w:lineRule="auto"/>
        <w:ind w:firstLine="284"/>
        <w:jc w:val="both"/>
        <w:rPr>
          <w:ins w:id="1473" w:author="ZHOU XUDONG" w:date="2020-09-08T16:37:00Z"/>
          <w:rFonts w:ascii="Arial" w:eastAsia="Arial" w:hAnsi="Arial" w:cs="Arial"/>
          <w:color w:val="000000"/>
          <w:sz w:val="21"/>
          <w:szCs w:val="21"/>
        </w:rPr>
      </w:pPr>
      <w:ins w:id="1474" w:author="ZHOU XUDONG" w:date="2020-09-08T16:16:00Z">
        <w:r>
          <w:rPr>
            <w:rFonts w:ascii="Arial" w:eastAsia="Arial" w:hAnsi="Arial" w:cs="Arial"/>
            <w:color w:val="000000"/>
            <w:sz w:val="21"/>
            <w:szCs w:val="21"/>
          </w:rPr>
          <w:t>T</w:t>
        </w:r>
        <w:r w:rsidRPr="006A4596">
          <w:rPr>
            <w:rFonts w:ascii="Arial" w:eastAsia="Arial" w:hAnsi="Arial" w:cs="Arial"/>
            <w:color w:val="000000"/>
            <w:sz w:val="21"/>
            <w:szCs w:val="21"/>
            <w:rPrChange w:id="1475" w:author="ZHOU XUDONG" w:date="2020-09-08T16:16:00Z">
              <w:rPr/>
            </w:rPrChange>
          </w:rPr>
          <w:t>hi</w:t>
        </w:r>
        <w:r>
          <w:rPr>
            <w:rFonts w:ascii="Arial" w:eastAsia="Arial" w:hAnsi="Arial" w:cs="Arial"/>
            <w:color w:val="000000"/>
            <w:sz w:val="21"/>
            <w:szCs w:val="21"/>
          </w:rPr>
          <w:t>s example script is for f</w:t>
        </w:r>
      </w:ins>
      <w:ins w:id="1476" w:author="ZHOU XUDONG" w:date="2020-09-08T16:17:00Z">
        <w:r>
          <w:rPr>
            <w:rFonts w:ascii="Arial" w:eastAsia="Arial" w:hAnsi="Arial" w:cs="Arial"/>
            <w:color w:val="000000"/>
            <w:sz w:val="21"/>
            <w:szCs w:val="21"/>
          </w:rPr>
          <w:t xml:space="preserve">orecasting which should be limited in a smaller region with much finer spatial resolution and shorter </w:t>
        </w:r>
      </w:ins>
      <w:ins w:id="1477" w:author="ZHOU XUDONG" w:date="2020-09-08T16:18:00Z">
        <w:r>
          <w:rPr>
            <w:rFonts w:ascii="Arial" w:eastAsia="Arial" w:hAnsi="Arial" w:cs="Arial"/>
            <w:color w:val="000000"/>
            <w:sz w:val="21"/>
            <w:szCs w:val="21"/>
          </w:rPr>
          <w:t>computation time step.</w:t>
        </w:r>
        <w:r w:rsidR="00FA5D6C">
          <w:rPr>
            <w:rFonts w:ascii="Arial" w:eastAsia="Arial" w:hAnsi="Arial" w:cs="Arial"/>
            <w:color w:val="000000"/>
            <w:sz w:val="21"/>
            <w:szCs w:val="21"/>
          </w:rPr>
          <w:t xml:space="preserve"> The sample region is the Japan region with simulation at 1min spatial resolution.</w:t>
        </w:r>
      </w:ins>
      <w:ins w:id="1478" w:author="ZHOU XUDONG" w:date="2020-09-08T16:37:00Z">
        <w:r w:rsidR="00FC7792">
          <w:rPr>
            <w:rFonts w:ascii="Arial" w:eastAsia="Arial" w:hAnsi="Arial" w:cs="Arial"/>
            <w:color w:val="000000"/>
            <w:sz w:val="21"/>
            <w:szCs w:val="21"/>
          </w:rPr>
          <w:t xml:space="preserve"> The specific settings are listed as follows:</w:t>
        </w:r>
      </w:ins>
    </w:p>
    <w:p w14:paraId="074B3708" w14:textId="521FADEF" w:rsidR="00FC7792" w:rsidRDefault="00FC7792" w:rsidP="00FC7792">
      <w:pPr>
        <w:pBdr>
          <w:top w:val="nil"/>
          <w:left w:val="nil"/>
          <w:bottom w:val="nil"/>
          <w:right w:val="nil"/>
          <w:between w:val="nil"/>
        </w:pBdr>
        <w:spacing w:after="180" w:line="420" w:lineRule="auto"/>
        <w:jc w:val="both"/>
        <w:rPr>
          <w:ins w:id="1479" w:author="ZHOU XUDONG" w:date="2020-09-08T16:38:00Z"/>
          <w:rFonts w:ascii="Arial" w:eastAsia="Arial" w:hAnsi="Arial" w:cs="Arial"/>
          <w:color w:val="000000"/>
          <w:sz w:val="21"/>
          <w:szCs w:val="21"/>
        </w:rPr>
      </w:pPr>
      <w:ins w:id="1480" w:author="ZHOU XUDONG" w:date="2020-09-08T16:37:00Z">
        <w:r>
          <w:rPr>
            <w:rFonts w:ascii="Arial" w:eastAsia="Arial" w:hAnsi="Arial" w:cs="Arial"/>
            <w:color w:val="000000"/>
            <w:sz w:val="21"/>
            <w:szCs w:val="21"/>
          </w:rPr>
          <w:t xml:space="preserve">- Higher temporal resolution of the runoff input: </w:t>
        </w:r>
      </w:ins>
      <w:ins w:id="1481" w:author="ZHOU XUDONG" w:date="2020-09-08T16:38:00Z">
        <w:r w:rsidRPr="00FC7792">
          <w:rPr>
            <w:rFonts w:ascii="Cambria" w:eastAsia="Cambria" w:hAnsi="Cambria" w:cs="Cambria"/>
            <w:b/>
            <w:color w:val="000000"/>
            <w:sz w:val="21"/>
            <w:szCs w:val="21"/>
            <w:shd w:val="clear" w:color="auto" w:fill="D9D9D9"/>
            <w:rPrChange w:id="1482" w:author="ZHOU XUDONG" w:date="2020-09-08T16:38:00Z">
              <w:rPr>
                <w:rFonts w:ascii="Arial" w:eastAsia="Arial" w:hAnsi="Arial" w:cs="Arial"/>
                <w:color w:val="000000"/>
                <w:sz w:val="21"/>
                <w:szCs w:val="21"/>
              </w:rPr>
            </w:rPrChange>
          </w:rPr>
          <w:t>DT=3600</w:t>
        </w:r>
        <w:r>
          <w:rPr>
            <w:rFonts w:ascii="Arial" w:eastAsia="Arial" w:hAnsi="Arial" w:cs="Arial"/>
            <w:color w:val="000000"/>
            <w:sz w:val="21"/>
            <w:szCs w:val="21"/>
          </w:rPr>
          <w:t xml:space="preserve"> </w:t>
        </w:r>
      </w:ins>
      <w:ins w:id="1483" w:author="ZHOU XUDONG" w:date="2020-09-08T16:40:00Z">
        <w:r>
          <w:rPr>
            <w:rFonts w:ascii="Arial" w:eastAsia="Arial" w:hAnsi="Arial" w:cs="Arial"/>
            <w:color w:val="000000"/>
            <w:sz w:val="21"/>
            <w:szCs w:val="21"/>
          </w:rPr>
          <w:t xml:space="preserve">and </w:t>
        </w:r>
        <w:r w:rsidRPr="00FC7792">
          <w:rPr>
            <w:rFonts w:ascii="Cambria" w:eastAsia="Cambria" w:hAnsi="Cambria" w:cs="Cambria"/>
            <w:b/>
            <w:color w:val="000000"/>
            <w:sz w:val="21"/>
            <w:szCs w:val="21"/>
            <w:shd w:val="clear" w:color="auto" w:fill="D9D9D9"/>
            <w:rPrChange w:id="1484" w:author="ZHOU XUDONG" w:date="2020-09-08T16:40:00Z">
              <w:rPr>
                <w:rFonts w:ascii="Arial" w:eastAsia="Arial" w:hAnsi="Arial" w:cs="Arial"/>
                <w:color w:val="000000"/>
                <w:sz w:val="21"/>
                <w:szCs w:val="21"/>
              </w:rPr>
            </w:rPrChange>
          </w:rPr>
          <w:t>IFRQ_INP=”1”</w:t>
        </w:r>
        <w:r>
          <w:rPr>
            <w:rFonts w:ascii="Arial" w:eastAsia="Arial" w:hAnsi="Arial" w:cs="Arial"/>
            <w:color w:val="000000"/>
            <w:sz w:val="21"/>
            <w:szCs w:val="21"/>
          </w:rPr>
          <w:t xml:space="preserve"> </w:t>
        </w:r>
      </w:ins>
      <w:ins w:id="1485" w:author="ZHOU XUDONG" w:date="2020-09-08T16:38:00Z">
        <w:r>
          <w:rPr>
            <w:rFonts w:ascii="Arial" w:eastAsia="Arial" w:hAnsi="Arial" w:cs="Arial"/>
            <w:color w:val="000000"/>
            <w:sz w:val="21"/>
            <w:szCs w:val="21"/>
          </w:rPr>
          <w:t xml:space="preserve">since the input is hourly. </w:t>
        </w:r>
      </w:ins>
    </w:p>
    <w:p w14:paraId="6EFE8954" w14:textId="443AE72F" w:rsidR="00FC7792" w:rsidRDefault="00FC7792" w:rsidP="00FC7792">
      <w:pPr>
        <w:pBdr>
          <w:top w:val="nil"/>
          <w:left w:val="nil"/>
          <w:bottom w:val="nil"/>
          <w:right w:val="nil"/>
          <w:between w:val="nil"/>
        </w:pBdr>
        <w:spacing w:after="180" w:line="420" w:lineRule="auto"/>
        <w:jc w:val="both"/>
        <w:rPr>
          <w:ins w:id="1486" w:author="ZHOU XUDONG" w:date="2020-09-08T16:40:00Z"/>
          <w:rFonts w:ascii="Arial" w:eastAsia="Arial" w:hAnsi="Arial" w:cs="Arial"/>
          <w:color w:val="000000"/>
          <w:sz w:val="21"/>
          <w:szCs w:val="21"/>
        </w:rPr>
      </w:pPr>
      <w:ins w:id="1487" w:author="ZHOU XUDONG" w:date="2020-09-08T16:38:00Z">
        <w:r>
          <w:rPr>
            <w:rFonts w:ascii="Arial" w:eastAsia="Arial" w:hAnsi="Arial" w:cs="Arial"/>
            <w:color w:val="000000"/>
            <w:sz w:val="21"/>
            <w:szCs w:val="21"/>
          </w:rPr>
          <w:lastRenderedPageBreak/>
          <w:t xml:space="preserve">- More frequent </w:t>
        </w:r>
      </w:ins>
      <w:ins w:id="1488" w:author="ZHOU XUDONG" w:date="2020-09-08T16:39:00Z">
        <w:r>
          <w:rPr>
            <w:rFonts w:ascii="Arial" w:eastAsia="Arial" w:hAnsi="Arial" w:cs="Arial"/>
            <w:color w:val="000000"/>
            <w:sz w:val="21"/>
            <w:szCs w:val="21"/>
          </w:rPr>
          <w:t>restarting</w:t>
        </w:r>
      </w:ins>
      <w:ins w:id="1489" w:author="ZHOU XUDONG" w:date="2020-09-08T16:38:00Z">
        <w:r>
          <w:rPr>
            <w:rFonts w:ascii="Arial" w:eastAsia="Arial" w:hAnsi="Arial" w:cs="Arial"/>
            <w:color w:val="000000"/>
            <w:sz w:val="21"/>
            <w:szCs w:val="21"/>
          </w:rPr>
          <w:t xml:space="preserve">: </w:t>
        </w:r>
        <w:r w:rsidRPr="00FC7792">
          <w:rPr>
            <w:rFonts w:ascii="Cambria" w:eastAsia="Cambria" w:hAnsi="Cambria" w:cs="Cambria"/>
            <w:b/>
            <w:color w:val="000000"/>
            <w:sz w:val="21"/>
            <w:szCs w:val="21"/>
            <w:shd w:val="clear" w:color="auto" w:fill="D9D9D9"/>
            <w:rPrChange w:id="1490" w:author="ZHOU XUDONG" w:date="2020-09-08T16:39:00Z">
              <w:rPr>
                <w:rFonts w:ascii="Arial" w:eastAsia="Arial" w:hAnsi="Arial" w:cs="Arial"/>
                <w:color w:val="000000"/>
                <w:sz w:val="21"/>
                <w:szCs w:val="21"/>
              </w:rPr>
            </w:rPrChange>
          </w:rPr>
          <w:t>IFRQ_R</w:t>
        </w:r>
      </w:ins>
      <w:ins w:id="1491" w:author="ZHOU XUDONG" w:date="2020-09-08T16:39:00Z">
        <w:r w:rsidRPr="00FC7792">
          <w:rPr>
            <w:rFonts w:ascii="Cambria" w:eastAsia="Cambria" w:hAnsi="Cambria" w:cs="Cambria"/>
            <w:b/>
            <w:color w:val="000000"/>
            <w:sz w:val="21"/>
            <w:szCs w:val="21"/>
            <w:shd w:val="clear" w:color="auto" w:fill="D9D9D9"/>
            <w:rPrChange w:id="1492" w:author="ZHOU XUDONG" w:date="2020-09-08T16:39:00Z">
              <w:rPr>
                <w:rFonts w:ascii="Arial" w:eastAsia="Arial" w:hAnsi="Arial" w:cs="Arial"/>
                <w:color w:val="000000"/>
                <w:sz w:val="21"/>
                <w:szCs w:val="21"/>
              </w:rPr>
            </w:rPrChange>
          </w:rPr>
          <w:t>ST=”3”</w:t>
        </w:r>
        <w:r>
          <w:rPr>
            <w:rFonts w:ascii="Arial" w:eastAsia="Arial" w:hAnsi="Arial" w:cs="Arial"/>
            <w:color w:val="000000"/>
            <w:sz w:val="21"/>
            <w:szCs w:val="21"/>
          </w:rPr>
          <w:t xml:space="preserve"> as the restarting repeats every 3 hours.  </w:t>
        </w:r>
      </w:ins>
    </w:p>
    <w:p w14:paraId="22C3C0C8" w14:textId="32EC675F" w:rsidR="00FC7792" w:rsidRDefault="00FC7792" w:rsidP="00FC7792">
      <w:pPr>
        <w:pBdr>
          <w:top w:val="nil"/>
          <w:left w:val="nil"/>
          <w:bottom w:val="nil"/>
          <w:right w:val="nil"/>
          <w:between w:val="nil"/>
        </w:pBdr>
        <w:spacing w:after="180" w:line="420" w:lineRule="auto"/>
        <w:jc w:val="both"/>
        <w:rPr>
          <w:ins w:id="1493" w:author="ZHOU XUDONG" w:date="2020-09-08T16:41:00Z"/>
        </w:rPr>
      </w:pPr>
      <w:ins w:id="1494" w:author="ZHOU XUDONG" w:date="2020-09-08T16:40:00Z">
        <w:r>
          <w:rPr>
            <w:rFonts w:ascii="Arial" w:eastAsia="Arial" w:hAnsi="Arial" w:cs="Arial"/>
            <w:color w:val="000000"/>
            <w:sz w:val="21"/>
            <w:szCs w:val="21"/>
          </w:rPr>
          <w:t xml:space="preserve">- The sample hourly runoff is </w:t>
        </w:r>
      </w:ins>
      <w:ins w:id="1495" w:author="ZHOU XUDONG" w:date="2020-09-08T16:41:00Z">
        <w:r>
          <w:rPr>
            <w:rFonts w:ascii="Cambria" w:eastAsia="Cambria" w:hAnsi="Cambria" w:cs="Cambria"/>
            <w:b/>
            <w:color w:val="000000"/>
            <w:sz w:val="21"/>
            <w:szCs w:val="21"/>
            <w:shd w:val="clear" w:color="auto" w:fill="D9D9D9"/>
          </w:rPr>
          <w:t>CROFDIR="${BASE}/inp/test_jpn_1hr/"</w:t>
        </w:r>
      </w:ins>
    </w:p>
    <w:p w14:paraId="324680C1" w14:textId="6CBF5B5A" w:rsidR="00FC7792" w:rsidRPr="00681683" w:rsidRDefault="00FC7792" w:rsidP="00FC7792">
      <w:pPr>
        <w:pBdr>
          <w:top w:val="nil"/>
          <w:left w:val="nil"/>
          <w:bottom w:val="nil"/>
          <w:right w:val="nil"/>
          <w:between w:val="nil"/>
        </w:pBdr>
        <w:spacing w:after="180" w:line="420" w:lineRule="auto"/>
        <w:jc w:val="both"/>
        <w:rPr>
          <w:ins w:id="1496" w:author="ZHOU XUDONG" w:date="2020-09-08T16:41:00Z"/>
          <w:rFonts w:ascii="Arial" w:eastAsia="Arial" w:hAnsi="Arial" w:cs="Arial"/>
          <w:color w:val="000000"/>
          <w:sz w:val="21"/>
          <w:szCs w:val="21"/>
          <w:rPrChange w:id="1497" w:author="ZHOU XUDONG" w:date="2020-09-08T16:42:00Z">
            <w:rPr>
              <w:ins w:id="1498" w:author="ZHOU XUDONG" w:date="2020-09-08T16:41:00Z"/>
            </w:rPr>
          </w:rPrChange>
        </w:rPr>
      </w:pPr>
      <w:ins w:id="1499" w:author="ZHOU XUDONG" w:date="2020-09-08T16:41:00Z">
        <w:r w:rsidRPr="00681683">
          <w:rPr>
            <w:rFonts w:ascii="Arial" w:eastAsia="Arial" w:hAnsi="Arial" w:cs="Arial"/>
            <w:color w:val="000000"/>
            <w:sz w:val="21"/>
            <w:szCs w:val="21"/>
            <w:rPrChange w:id="1500" w:author="ZHOU XUDONG" w:date="2020-09-08T16:42:00Z">
              <w:rPr/>
            </w:rPrChange>
          </w:rPr>
          <w:t xml:space="preserve">- The </w:t>
        </w:r>
      </w:ins>
      <w:ins w:id="1501" w:author="ZHOU XUDONG" w:date="2020-09-08T16:42:00Z">
        <w:r w:rsidR="00681683">
          <w:rPr>
            <w:rFonts w:ascii="Arial" w:eastAsia="Arial" w:hAnsi="Arial" w:cs="Arial"/>
            <w:color w:val="000000"/>
            <w:sz w:val="21"/>
            <w:szCs w:val="21"/>
          </w:rPr>
          <w:t xml:space="preserve">1min map for Japan </w:t>
        </w:r>
        <w:r w:rsidR="00681683">
          <w:rPr>
            <w:rFonts w:ascii="Cambria" w:eastAsia="Cambria" w:hAnsi="Cambria" w:cs="Cambria"/>
            <w:b/>
            <w:color w:val="000000"/>
            <w:sz w:val="21"/>
            <w:szCs w:val="21"/>
            <w:shd w:val="clear" w:color="auto" w:fill="D9D9D9"/>
          </w:rPr>
          <w:t>FMAP=”$(CaMa-Flood)/map/tej_0</w:t>
        </w:r>
      </w:ins>
      <w:ins w:id="1502" w:author="ZHOU XUDONG" w:date="2020-09-08T16:43:00Z">
        <w:r w:rsidR="00681683">
          <w:rPr>
            <w:rFonts w:ascii="Cambria" w:eastAsia="Cambria" w:hAnsi="Cambria" w:cs="Cambria"/>
            <w:b/>
            <w:color w:val="000000"/>
            <w:sz w:val="21"/>
            <w:szCs w:val="21"/>
            <w:shd w:val="clear" w:color="auto" w:fill="D9D9D9"/>
          </w:rPr>
          <w:t>1</w:t>
        </w:r>
      </w:ins>
      <w:ins w:id="1503" w:author="ZHOU XUDONG" w:date="2020-09-08T16:42:00Z">
        <w:r w:rsidR="00681683">
          <w:rPr>
            <w:rFonts w:ascii="Cambria" w:eastAsia="Cambria" w:hAnsi="Cambria" w:cs="Cambria"/>
            <w:b/>
            <w:color w:val="000000"/>
            <w:sz w:val="21"/>
            <w:szCs w:val="21"/>
            <w:shd w:val="clear" w:color="auto" w:fill="D9D9D9"/>
          </w:rPr>
          <w:t>min</w:t>
        </w:r>
      </w:ins>
      <w:ins w:id="1504" w:author="ZHOU XUDONG" w:date="2020-09-08T16:43:00Z">
        <w:r w:rsidR="00681683">
          <w:rPr>
            <w:rFonts w:ascii="Cambria" w:eastAsia="Cambria" w:hAnsi="Cambria" w:cs="Cambria"/>
            <w:b/>
            <w:color w:val="000000"/>
            <w:sz w:val="21"/>
            <w:szCs w:val="21"/>
            <w:shd w:val="clear" w:color="auto" w:fill="D9D9D9"/>
          </w:rPr>
          <w:t>”</w:t>
        </w:r>
      </w:ins>
    </w:p>
    <w:p w14:paraId="4B96BE39" w14:textId="1643C0B8" w:rsidR="00FC7792" w:rsidRDefault="00FC7792" w:rsidP="00FC7792">
      <w:pPr>
        <w:pBdr>
          <w:top w:val="nil"/>
          <w:left w:val="nil"/>
          <w:bottom w:val="nil"/>
          <w:right w:val="nil"/>
          <w:between w:val="nil"/>
        </w:pBdr>
        <w:spacing w:after="180" w:line="420" w:lineRule="auto"/>
        <w:jc w:val="both"/>
        <w:rPr>
          <w:ins w:id="1505" w:author="ZHOU XUDONG" w:date="2020-09-08T16:43:00Z"/>
          <w:rFonts w:ascii="Arial" w:eastAsia="Arial" w:hAnsi="Arial" w:cs="Arial"/>
          <w:color w:val="000000"/>
          <w:sz w:val="21"/>
          <w:szCs w:val="21"/>
        </w:rPr>
      </w:pPr>
      <w:ins w:id="1506" w:author="ZHOU XUDONG" w:date="2020-09-08T16:41:00Z">
        <w:r w:rsidRPr="00681683">
          <w:rPr>
            <w:rFonts w:ascii="Arial" w:eastAsia="Arial" w:hAnsi="Arial" w:cs="Arial"/>
            <w:color w:val="000000"/>
            <w:sz w:val="21"/>
            <w:szCs w:val="21"/>
            <w:rPrChange w:id="1507" w:author="ZHOU XUDONG" w:date="2020-09-08T16:42:00Z">
              <w:rPr/>
            </w:rPrChange>
          </w:rPr>
          <w:t xml:space="preserve">- The </w:t>
        </w:r>
      </w:ins>
      <w:ins w:id="1508" w:author="ZHOU XUDONG" w:date="2020-09-08T16:44:00Z">
        <w:r w:rsidR="00447A2C">
          <w:rPr>
            <w:rFonts w:ascii="Arial" w:eastAsia="Arial" w:hAnsi="Arial" w:cs="Arial"/>
            <w:color w:val="000000"/>
            <w:sz w:val="21"/>
            <w:szCs w:val="21"/>
          </w:rPr>
          <w:t xml:space="preserve">runoff matrix are specified with </w:t>
        </w:r>
      </w:ins>
      <w:ins w:id="1509" w:author="ZHOU XUDONG" w:date="2020-09-08T16:45:00Z">
        <w:r w:rsidR="00447A2C">
          <w:rPr>
            <w:rFonts w:ascii="Cambria" w:eastAsia="Cambria" w:hAnsi="Cambria" w:cs="Cambria"/>
            <w:b/>
            <w:color w:val="000000"/>
            <w:sz w:val="21"/>
            <w:szCs w:val="21"/>
            <w:shd w:val="clear" w:color="auto" w:fill="D9D9D9"/>
          </w:rPr>
          <w:t>CD</w:t>
        </w:r>
        <w:r w:rsidR="00447A2C" w:rsidRPr="00CC3320">
          <w:rPr>
            <w:rFonts w:ascii="Cambria" w:eastAsia="Cambria" w:hAnsi="Cambria" w:cs="Cambria"/>
            <w:b/>
            <w:color w:val="000000"/>
            <w:sz w:val="21"/>
            <w:szCs w:val="21"/>
            <w:shd w:val="clear" w:color="auto" w:fill="D9D9D9"/>
          </w:rPr>
          <w:t>IMINFO</w:t>
        </w:r>
        <w:r w:rsidR="00447A2C">
          <w:rPr>
            <w:rFonts w:ascii="Arial" w:eastAsia="Arial" w:hAnsi="Arial" w:cs="Arial"/>
            <w:color w:val="000000"/>
            <w:sz w:val="21"/>
            <w:szCs w:val="21"/>
          </w:rPr>
          <w:t xml:space="preserve"> and </w:t>
        </w:r>
        <w:r w:rsidR="00447A2C">
          <w:rPr>
            <w:rFonts w:ascii="Cambria" w:eastAsia="Cambria" w:hAnsi="Cambria" w:cs="Cambria"/>
            <w:b/>
            <w:color w:val="000000"/>
            <w:sz w:val="21"/>
            <w:szCs w:val="21"/>
            <w:shd w:val="clear" w:color="auto" w:fill="D9D9D9"/>
          </w:rPr>
          <w:t>CI</w:t>
        </w:r>
        <w:r w:rsidR="00447A2C" w:rsidRPr="00CC3320">
          <w:rPr>
            <w:rFonts w:ascii="Cambria" w:eastAsia="Cambria" w:hAnsi="Cambria" w:cs="Cambria"/>
            <w:b/>
            <w:color w:val="000000"/>
            <w:sz w:val="21"/>
            <w:szCs w:val="21"/>
            <w:shd w:val="clear" w:color="auto" w:fill="D9D9D9"/>
          </w:rPr>
          <w:t>NPMAT</w:t>
        </w:r>
        <w:r w:rsidR="00447A2C">
          <w:rPr>
            <w:rFonts w:ascii="Cambria" w:eastAsia="Cambria" w:hAnsi="Cambria" w:cs="Cambria"/>
            <w:b/>
            <w:color w:val="000000"/>
            <w:sz w:val="21"/>
            <w:szCs w:val="21"/>
            <w:shd w:val="clear" w:color="auto" w:fill="D9D9D9"/>
          </w:rPr>
          <w:t>.</w:t>
        </w:r>
      </w:ins>
    </w:p>
    <w:p w14:paraId="6F19CE82" w14:textId="473D4C3C" w:rsidR="00681683" w:rsidRPr="00447A2C" w:rsidRDefault="00447A2C" w:rsidP="00FC7792">
      <w:pPr>
        <w:pBdr>
          <w:top w:val="nil"/>
          <w:left w:val="nil"/>
          <w:bottom w:val="nil"/>
          <w:right w:val="nil"/>
          <w:between w:val="nil"/>
        </w:pBdr>
        <w:spacing w:after="180" w:line="420" w:lineRule="auto"/>
        <w:jc w:val="both"/>
        <w:rPr>
          <w:ins w:id="1510" w:author="ZHOU XUDONG" w:date="2020-09-08T16:45:00Z"/>
          <w:rFonts w:ascii="Cambria" w:eastAsia="Cambria" w:hAnsi="Cambria" w:cs="Cambria"/>
          <w:b/>
          <w:color w:val="000000"/>
          <w:sz w:val="21"/>
          <w:szCs w:val="21"/>
          <w:shd w:val="clear" w:color="auto" w:fill="D9D9D9"/>
          <w:rPrChange w:id="1511" w:author="ZHOU XUDONG" w:date="2020-09-08T16:47:00Z">
            <w:rPr>
              <w:ins w:id="1512" w:author="ZHOU XUDONG" w:date="2020-09-08T16:45:00Z"/>
              <w:rFonts w:ascii="Arial" w:eastAsia="Arial" w:hAnsi="Arial" w:cs="Arial"/>
              <w:color w:val="000000"/>
              <w:sz w:val="21"/>
              <w:szCs w:val="21"/>
            </w:rPr>
          </w:rPrChange>
        </w:rPr>
      </w:pPr>
      <w:ins w:id="1513" w:author="ZHOU XUDONG" w:date="2020-09-08T16:45:00Z">
        <w:r>
          <w:rPr>
            <w:rFonts w:ascii="Arial" w:eastAsia="Arial" w:hAnsi="Arial" w:cs="Arial"/>
            <w:color w:val="000000"/>
            <w:sz w:val="21"/>
            <w:szCs w:val="21"/>
          </w:rPr>
          <w:t xml:space="preserve">- The forecasting leading time can be modified in </w:t>
        </w:r>
      </w:ins>
      <w:ins w:id="1514" w:author="ZHOU XUDONG" w:date="2020-09-08T16:46:00Z">
        <w:r>
          <w:rPr>
            <w:rFonts w:ascii="Arial" w:eastAsia="Arial" w:hAnsi="Arial" w:cs="Arial"/>
            <w:color w:val="000000"/>
            <w:sz w:val="21"/>
            <w:szCs w:val="21"/>
          </w:rPr>
          <w:t xml:space="preserve">setting the </w:t>
        </w:r>
        <w:r w:rsidRPr="00447A2C">
          <w:rPr>
            <w:rFonts w:ascii="Cambria" w:eastAsia="Cambria" w:hAnsi="Cambria" w:cs="Cambria"/>
            <w:b/>
            <w:color w:val="000000"/>
            <w:sz w:val="21"/>
            <w:szCs w:val="21"/>
            <w:shd w:val="clear" w:color="auto" w:fill="D9D9D9"/>
            <w:rPrChange w:id="1515" w:author="ZHOU XUDONG" w:date="2020-09-08T16:47:00Z">
              <w:rPr>
                <w:rFonts w:ascii="Arial" w:eastAsia="Arial" w:hAnsi="Arial" w:cs="Arial"/>
                <w:color w:val="000000"/>
                <w:sz w:val="21"/>
                <w:szCs w:val="21"/>
              </w:rPr>
            </w:rPrChange>
          </w:rPr>
          <w:t xml:space="preserve">EDAY </w:t>
        </w:r>
        <w:r>
          <w:rPr>
            <w:rFonts w:ascii="Arial" w:eastAsia="Arial" w:hAnsi="Arial" w:cs="Arial"/>
            <w:color w:val="000000"/>
            <w:sz w:val="21"/>
            <w:szCs w:val="21"/>
          </w:rPr>
          <w:t xml:space="preserve">and </w:t>
        </w:r>
        <w:r w:rsidRPr="00447A2C">
          <w:rPr>
            <w:rFonts w:ascii="Cambria" w:eastAsia="Cambria" w:hAnsi="Cambria" w:cs="Cambria"/>
            <w:b/>
            <w:color w:val="000000"/>
            <w:sz w:val="21"/>
            <w:szCs w:val="21"/>
            <w:shd w:val="clear" w:color="auto" w:fill="D9D9D9"/>
            <w:rPrChange w:id="1516" w:author="ZHOU XUDONG" w:date="2020-09-08T16:47:00Z">
              <w:rPr>
                <w:rFonts w:ascii="Arial" w:eastAsia="Arial" w:hAnsi="Arial" w:cs="Arial"/>
                <w:color w:val="000000"/>
                <w:sz w:val="21"/>
                <w:szCs w:val="21"/>
              </w:rPr>
            </w:rPrChange>
          </w:rPr>
          <w:t>EHOUR</w:t>
        </w:r>
        <w:r>
          <w:rPr>
            <w:rFonts w:ascii="Arial" w:eastAsia="Arial" w:hAnsi="Arial" w:cs="Arial"/>
            <w:color w:val="000000"/>
            <w:sz w:val="21"/>
            <w:szCs w:val="21"/>
          </w:rPr>
          <w:t xml:space="preserve">. The given sample is for 39 hour forecasting, </w:t>
        </w:r>
        <w:r w:rsidRPr="00447A2C">
          <w:rPr>
            <w:rFonts w:ascii="Cambria" w:eastAsia="Cambria" w:hAnsi="Cambria" w:cs="Cambria"/>
            <w:b/>
            <w:color w:val="000000"/>
            <w:sz w:val="21"/>
            <w:szCs w:val="21"/>
            <w:shd w:val="clear" w:color="auto" w:fill="D9D9D9"/>
            <w:rPrChange w:id="1517" w:author="ZHOU XUDONG" w:date="2020-09-08T16:47:00Z">
              <w:rPr>
                <w:rFonts w:ascii="Arial" w:eastAsia="Arial" w:hAnsi="Arial" w:cs="Arial"/>
                <w:color w:val="000000"/>
                <w:sz w:val="21"/>
                <w:szCs w:val="21"/>
              </w:rPr>
            </w:rPrChange>
          </w:rPr>
          <w:t>EDAY=$((</w:t>
        </w:r>
      </w:ins>
      <w:ins w:id="1518" w:author="ZHOU XUDONG" w:date="2020-09-08T16:47:00Z">
        <w:r w:rsidRPr="00447A2C">
          <w:rPr>
            <w:rFonts w:ascii="Cambria" w:eastAsia="Cambria" w:hAnsi="Cambria" w:cs="Cambria"/>
            <w:b/>
            <w:color w:val="000000"/>
            <w:sz w:val="21"/>
            <w:szCs w:val="21"/>
            <w:shd w:val="clear" w:color="auto" w:fill="D9D9D9"/>
            <w:rPrChange w:id="1519" w:author="ZHOU XUDONG" w:date="2020-09-08T16:47:00Z">
              <w:rPr>
                <w:rFonts w:ascii="Arial" w:eastAsia="Arial" w:hAnsi="Arial" w:cs="Arial"/>
                <w:color w:val="000000"/>
                <w:sz w:val="21"/>
                <w:szCs w:val="21"/>
              </w:rPr>
            </w:rPrChange>
          </w:rPr>
          <w:t>$SDAY+1</w:t>
        </w:r>
      </w:ins>
      <w:ins w:id="1520" w:author="ZHOU XUDONG" w:date="2020-09-08T16:46:00Z">
        <w:r w:rsidRPr="00447A2C">
          <w:rPr>
            <w:rFonts w:ascii="Cambria" w:eastAsia="Cambria" w:hAnsi="Cambria" w:cs="Cambria"/>
            <w:b/>
            <w:color w:val="000000"/>
            <w:sz w:val="21"/>
            <w:szCs w:val="21"/>
            <w:shd w:val="clear" w:color="auto" w:fill="D9D9D9"/>
            <w:rPrChange w:id="1521" w:author="ZHOU XUDONG" w:date="2020-09-08T16:47:00Z">
              <w:rPr>
                <w:rFonts w:ascii="Arial" w:eastAsia="Arial" w:hAnsi="Arial" w:cs="Arial"/>
                <w:color w:val="000000"/>
                <w:sz w:val="21"/>
                <w:szCs w:val="21"/>
              </w:rPr>
            </w:rPrChange>
          </w:rPr>
          <w:t>))</w:t>
        </w:r>
      </w:ins>
      <w:ins w:id="1522" w:author="ZHOU XUDONG" w:date="2020-09-08T16:47:00Z">
        <w:r w:rsidRPr="00447A2C">
          <w:rPr>
            <w:rFonts w:ascii="Cambria" w:eastAsia="Cambria" w:hAnsi="Cambria" w:cs="Cambria"/>
            <w:b/>
            <w:color w:val="000000"/>
            <w:sz w:val="21"/>
            <w:szCs w:val="21"/>
            <w:shd w:val="clear" w:color="auto" w:fill="D9D9D9"/>
            <w:rPrChange w:id="1523" w:author="ZHOU XUDONG" w:date="2020-09-08T16:47:00Z">
              <w:rPr>
                <w:rFonts w:ascii="Arial" w:eastAsia="Arial" w:hAnsi="Arial" w:cs="Arial"/>
                <w:color w:val="000000"/>
                <w:sz w:val="21"/>
                <w:szCs w:val="21"/>
              </w:rPr>
            </w:rPrChange>
          </w:rPr>
          <w:t xml:space="preserve"> </w:t>
        </w:r>
        <w:r>
          <w:rPr>
            <w:rFonts w:ascii="Arial" w:eastAsia="Arial" w:hAnsi="Arial" w:cs="Arial"/>
            <w:color w:val="000000"/>
            <w:sz w:val="21"/>
            <w:szCs w:val="21"/>
          </w:rPr>
          <w:t xml:space="preserve">and </w:t>
        </w:r>
        <w:r w:rsidRPr="00447A2C">
          <w:rPr>
            <w:rFonts w:ascii="Cambria" w:eastAsia="Cambria" w:hAnsi="Cambria" w:cs="Cambria"/>
            <w:b/>
            <w:color w:val="000000"/>
            <w:sz w:val="21"/>
            <w:szCs w:val="21"/>
            <w:shd w:val="clear" w:color="auto" w:fill="D9D9D9"/>
            <w:rPrChange w:id="1524" w:author="ZHOU XUDONG" w:date="2020-09-08T16:47:00Z">
              <w:rPr>
                <w:rFonts w:ascii="Arial" w:eastAsia="Arial" w:hAnsi="Arial" w:cs="Arial"/>
                <w:color w:val="000000"/>
                <w:sz w:val="21"/>
                <w:szCs w:val="21"/>
              </w:rPr>
            </w:rPrChange>
          </w:rPr>
          <w:t>EHOUR=$(($SHOUR+15))</w:t>
        </w:r>
        <w:r>
          <w:rPr>
            <w:rFonts w:ascii="Cambria" w:eastAsia="Cambria" w:hAnsi="Cambria" w:cs="Cambria"/>
            <w:b/>
            <w:color w:val="000000"/>
            <w:sz w:val="21"/>
            <w:szCs w:val="21"/>
            <w:shd w:val="clear" w:color="auto" w:fill="D9D9D9"/>
          </w:rPr>
          <w:t>.</w:t>
        </w:r>
      </w:ins>
    </w:p>
    <w:p w14:paraId="41F9CC13" w14:textId="77777777" w:rsidR="00447A2C" w:rsidRDefault="00447A2C" w:rsidP="00FC7792">
      <w:pPr>
        <w:pBdr>
          <w:top w:val="nil"/>
          <w:left w:val="nil"/>
          <w:bottom w:val="nil"/>
          <w:right w:val="nil"/>
          <w:between w:val="nil"/>
        </w:pBdr>
        <w:spacing w:after="180" w:line="420" w:lineRule="auto"/>
        <w:jc w:val="both"/>
        <w:rPr>
          <w:ins w:id="1525" w:author="ZHOU XUDONG" w:date="2020-09-08T16:43:00Z"/>
          <w:rFonts w:ascii="Arial" w:eastAsia="Arial" w:hAnsi="Arial" w:cs="Arial"/>
          <w:color w:val="000000"/>
          <w:sz w:val="21"/>
          <w:szCs w:val="21"/>
        </w:rPr>
      </w:pPr>
    </w:p>
    <w:p w14:paraId="3EA50767" w14:textId="77777777" w:rsidR="00681683" w:rsidRDefault="00681683">
      <w:pPr>
        <w:pBdr>
          <w:top w:val="nil"/>
          <w:left w:val="nil"/>
          <w:bottom w:val="nil"/>
          <w:right w:val="nil"/>
          <w:between w:val="nil"/>
        </w:pBdr>
        <w:spacing w:after="180" w:line="420" w:lineRule="auto"/>
        <w:jc w:val="both"/>
        <w:rPr>
          <w:ins w:id="1526" w:author="ZHOU XUDONG" w:date="2020-09-08T16:24:00Z"/>
          <w:rFonts w:ascii="Arial" w:eastAsia="Arial" w:hAnsi="Arial" w:cs="Arial"/>
          <w:color w:val="000000"/>
          <w:sz w:val="21"/>
          <w:szCs w:val="21"/>
        </w:rPr>
        <w:pPrChange w:id="1527" w:author="ZHOU XUDONG" w:date="2020-09-08T16:37:00Z">
          <w:pPr>
            <w:pBdr>
              <w:top w:val="nil"/>
              <w:left w:val="nil"/>
              <w:bottom w:val="nil"/>
              <w:right w:val="nil"/>
              <w:between w:val="nil"/>
            </w:pBdr>
            <w:spacing w:after="180" w:line="420" w:lineRule="auto"/>
            <w:ind w:firstLine="284"/>
            <w:jc w:val="both"/>
          </w:pPr>
        </w:pPrChange>
      </w:pPr>
    </w:p>
    <w:p w14:paraId="078E72C2" w14:textId="1B4595D8" w:rsidR="00FA6DD0" w:rsidRDefault="00FA5D6C">
      <w:pPr>
        <w:pBdr>
          <w:top w:val="nil"/>
          <w:left w:val="nil"/>
          <w:bottom w:val="nil"/>
          <w:right w:val="nil"/>
          <w:between w:val="nil"/>
        </w:pBdr>
        <w:spacing w:after="180" w:line="420" w:lineRule="auto"/>
        <w:ind w:firstLine="284"/>
        <w:jc w:val="both"/>
        <w:rPr>
          <w:ins w:id="1528" w:author="ZHOU XUDONG" w:date="2020-09-08T16:16:00Z"/>
        </w:rPr>
        <w:pPrChange w:id="1529" w:author="ZHOU XUDONG" w:date="2020-09-08T16:16:00Z">
          <w:pPr>
            <w:pBdr>
              <w:top w:val="nil"/>
              <w:left w:val="nil"/>
              <w:bottom w:val="nil"/>
              <w:right w:val="nil"/>
              <w:between w:val="nil"/>
            </w:pBdr>
            <w:spacing w:after="180" w:line="420" w:lineRule="auto"/>
            <w:jc w:val="both"/>
          </w:pPr>
        </w:pPrChange>
      </w:pPr>
      <w:ins w:id="1530" w:author="ZHOU XUDONG" w:date="2020-09-08T16:18:00Z">
        <w:r>
          <w:rPr>
            <w:rFonts w:ascii="Arial" w:eastAsia="Arial" w:hAnsi="Arial" w:cs="Arial"/>
            <w:color w:val="000000"/>
            <w:sz w:val="21"/>
            <w:szCs w:val="21"/>
          </w:rPr>
          <w:t xml:space="preserve"> </w:t>
        </w:r>
      </w:ins>
      <w:ins w:id="1531" w:author="ZHOU XUDONG" w:date="2020-09-08T16:16:00Z">
        <w:r w:rsidR="006A4596" w:rsidRPr="006A4596">
          <w:rPr>
            <w:rFonts w:ascii="Arial" w:eastAsia="Arial" w:hAnsi="Arial" w:cs="Arial"/>
            <w:color w:val="000000"/>
            <w:sz w:val="21"/>
            <w:szCs w:val="21"/>
            <w:rPrChange w:id="1532" w:author="ZHOU XUDONG" w:date="2020-09-08T16:16:00Z">
              <w:rPr/>
            </w:rPrChange>
          </w:rPr>
          <w:t xml:space="preserve"> </w:t>
        </w:r>
      </w:ins>
      <w:r w:rsidR="00E82155">
        <w:br w:type="page"/>
      </w:r>
    </w:p>
    <w:p w14:paraId="5B49A391" w14:textId="595AB2E9" w:rsidR="00954414" w:rsidRPr="00782260" w:rsidRDefault="00E82155">
      <w:pPr>
        <w:pStyle w:val="1"/>
        <w:rPr>
          <w:color w:val="000000"/>
          <w:sz w:val="21"/>
          <w:szCs w:val="21"/>
          <w:rPrChange w:id="1533" w:author="ZHOU XUDONG" w:date="2020-09-08T16:01:00Z">
            <w:rPr/>
          </w:rPrChange>
        </w:rPr>
        <w:pPrChange w:id="1534" w:author="ZHOU XUDONG" w:date="2020-09-08T16:06:00Z">
          <w:pPr>
            <w:keepNext/>
            <w:pBdr>
              <w:top w:val="nil"/>
              <w:left w:val="nil"/>
              <w:bottom w:val="nil"/>
              <w:right w:val="nil"/>
              <w:between w:val="nil"/>
            </w:pBdr>
            <w:spacing w:before="600" w:after="100" w:line="360" w:lineRule="auto"/>
          </w:pPr>
        </w:pPrChange>
      </w:pPr>
      <w:bookmarkStart w:id="1535" w:name="_Toc50476770"/>
      <w:r>
        <w:lastRenderedPageBreak/>
        <w:t>8. Simulation Settings</w:t>
      </w:r>
      <w:bookmarkEnd w:id="1535"/>
    </w:p>
    <w:p w14:paraId="3314CF6A"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simulation options available in the CaMa-Flood model are explained in this section. The switches (or variables) to control the simulation setting are stored in “</w:t>
      </w:r>
      <w:del w:id="1536" w:author="ZHOU XUDONG" w:date="2020-08-18T18:23:00Z">
        <w:r w:rsidDel="00C4389B">
          <w:delText xml:space="preserve">     </w:delText>
        </w:r>
      </w:del>
      <w:r>
        <w:rPr>
          <w:rFonts w:ascii="Cambria" w:eastAsia="Cambria" w:hAnsi="Cambria" w:cs="Cambria"/>
          <w:b/>
          <w:color w:val="000000"/>
          <w:sz w:val="21"/>
          <w:szCs w:val="21"/>
          <w:shd w:val="clear" w:color="auto" w:fill="D9D9D9"/>
        </w:rPr>
        <w:t>yos_cmf_input.F90</w:t>
      </w:r>
      <w:r>
        <w:rPr>
          <w:rFonts w:ascii="Arial" w:eastAsia="Arial" w:hAnsi="Arial" w:cs="Arial"/>
          <w:color w:val="000000"/>
          <w:sz w:val="21"/>
          <w:szCs w:val="21"/>
        </w:rPr>
        <w:t>”, and they can be changed by editing the input namelist “</w:t>
      </w:r>
      <w:r>
        <w:rPr>
          <w:rFonts w:ascii="Cambria" w:eastAsia="Cambria" w:hAnsi="Cambria" w:cs="Cambria"/>
          <w:b/>
          <w:color w:val="000000"/>
          <w:sz w:val="21"/>
          <w:szCs w:val="21"/>
          <w:shd w:val="clear" w:color="auto" w:fill="D9D9D9"/>
        </w:rPr>
        <w:t>input_cmf</w:t>
      </w:r>
      <w:del w:id="1537" w:author="ZHOU XUDONG" w:date="2020-08-18T18:23:00Z">
        <w:r w:rsidDel="00C4389B">
          <w:delText xml:space="preserve">     </w:delText>
        </w:r>
      </w:del>
      <w:r>
        <w:rPr>
          <w:rFonts w:ascii="Cambria" w:eastAsia="Cambria" w:hAnsi="Cambria" w:cs="Cambria"/>
          <w:b/>
          <w:color w:val="000000"/>
          <w:sz w:val="21"/>
          <w:szCs w:val="21"/>
          <w:shd w:val="clear" w:color="auto" w:fill="D9D9D9"/>
        </w:rPr>
        <w:t>.nam</w:t>
      </w:r>
      <w:r>
        <w:rPr>
          <w:rFonts w:ascii="Arial" w:eastAsia="Arial" w:hAnsi="Arial" w:cs="Arial"/>
          <w:color w:val="000000"/>
          <w:sz w:val="21"/>
          <w:szCs w:val="21"/>
        </w:rPr>
        <w:t>”.</w:t>
      </w:r>
    </w:p>
    <w:p w14:paraId="4065D1E6" w14:textId="77777777" w:rsidR="00954414" w:rsidRDefault="00E82155">
      <w:pPr>
        <w:pStyle w:val="2"/>
        <w:pPrChange w:id="1538" w:author="ZHOU XUDONG" w:date="2020-08-18T18:23:00Z">
          <w:pPr>
            <w:keepNext/>
            <w:pBdr>
              <w:top w:val="nil"/>
              <w:left w:val="nil"/>
              <w:bottom w:val="nil"/>
              <w:right w:val="nil"/>
              <w:between w:val="nil"/>
            </w:pBdr>
            <w:spacing w:before="240" w:after="100" w:line="360" w:lineRule="auto"/>
          </w:pPr>
        </w:pPrChange>
      </w:pPr>
      <w:bookmarkStart w:id="1539" w:name="_Toc50476771"/>
      <w:r>
        <w:t>8.1 Restart Mode</w:t>
      </w:r>
      <w:bookmarkEnd w:id="1539"/>
    </w:p>
    <w:p w14:paraId="1D324DD5"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 The CaMa-Flood can be run from the zero-storage condition or from the initial condition given by a restart file. For the simulation from the zero-storage condition, set </w:t>
      </w:r>
      <w:r>
        <w:rPr>
          <w:rFonts w:ascii="Cambria" w:eastAsia="Cambria" w:hAnsi="Cambria" w:cs="Cambria"/>
          <w:b/>
          <w:color w:val="000000"/>
          <w:sz w:val="21"/>
          <w:szCs w:val="21"/>
          <w:shd w:val="clear" w:color="auto" w:fill="D9D9D9"/>
        </w:rPr>
        <w:t>IRESTART=0</w:t>
      </w:r>
      <w:r>
        <w:t xml:space="preserve"> </w:t>
      </w:r>
      <w:del w:id="1540" w:author="ZHOU XUDONG" w:date="2020-08-18T17:28:00Z">
        <w:r w:rsidDel="00B120C1">
          <w:delText xml:space="preserve">    </w:delText>
        </w:r>
        <w:r w:rsidDel="00B120C1">
          <w:rPr>
            <w:rFonts w:ascii="Arial" w:eastAsia="Arial" w:hAnsi="Arial" w:cs="Arial"/>
            <w:color w:val="000000"/>
            <w:sz w:val="21"/>
            <w:szCs w:val="21"/>
          </w:rPr>
          <w:delText xml:space="preserve"> </w:delText>
        </w:r>
      </w:del>
      <w:r>
        <w:rPr>
          <w:rFonts w:ascii="Arial" w:eastAsia="Arial" w:hAnsi="Arial" w:cs="Arial"/>
          <w:color w:val="000000"/>
          <w:sz w:val="21"/>
          <w:szCs w:val="21"/>
        </w:rPr>
        <w:t xml:space="preserve">(default). Spin-up period can be specified by setting </w:t>
      </w:r>
      <w:r>
        <w:rPr>
          <w:rFonts w:ascii="Cambria" w:eastAsia="Cambria" w:hAnsi="Cambria" w:cs="Cambria"/>
          <w:b/>
          <w:color w:val="000000"/>
          <w:sz w:val="21"/>
          <w:szCs w:val="21"/>
          <w:shd w:val="clear" w:color="auto" w:fill="D9D9D9"/>
        </w:rPr>
        <w:t>NSP=$(spin-up years)</w:t>
      </w:r>
      <w:r>
        <w:rPr>
          <w:rFonts w:ascii="Arial" w:eastAsia="Arial" w:hAnsi="Arial" w:cs="Arial"/>
          <w:color w:val="000000"/>
          <w:sz w:val="21"/>
          <w:szCs w:val="21"/>
        </w:rPr>
        <w:t>.</w:t>
      </w:r>
    </w:p>
    <w:p w14:paraId="2DE09FB9"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For the simulation from the restart file, set </w:t>
      </w:r>
      <w:r>
        <w:rPr>
          <w:rFonts w:ascii="Cambria" w:eastAsia="Cambria" w:hAnsi="Cambria" w:cs="Cambria"/>
          <w:b/>
          <w:color w:val="000000"/>
          <w:sz w:val="21"/>
          <w:szCs w:val="21"/>
          <w:shd w:val="clear" w:color="auto" w:fill="D9D9D9"/>
        </w:rPr>
        <w:t>IRSTRT=1</w:t>
      </w:r>
      <w:r>
        <w:rPr>
          <w:rFonts w:ascii="Arial" w:eastAsia="Arial" w:hAnsi="Arial" w:cs="Arial"/>
          <w:color w:val="000000"/>
          <w:sz w:val="21"/>
          <w:szCs w:val="21"/>
        </w:rPr>
        <w:t>, and specify the restart file directory (</w:t>
      </w:r>
      <w:r>
        <w:rPr>
          <w:rFonts w:ascii="Cambria" w:eastAsia="Cambria" w:hAnsi="Cambria" w:cs="Cambria"/>
          <w:b/>
          <w:color w:val="000000"/>
          <w:sz w:val="21"/>
          <w:szCs w:val="21"/>
          <w:shd w:val="clear" w:color="auto" w:fill="D9D9D9"/>
        </w:rPr>
        <w:t>CRESTDIR</w:t>
      </w:r>
      <w:r>
        <w:rPr>
          <w:rFonts w:ascii="Arial" w:eastAsia="Arial" w:hAnsi="Arial" w:cs="Arial"/>
          <w:color w:val="000000"/>
          <w:sz w:val="21"/>
          <w:szCs w:val="21"/>
        </w:rPr>
        <w:t>) and the restart file name (</w:t>
      </w:r>
      <w:r>
        <w:rPr>
          <w:rFonts w:ascii="Cambria" w:eastAsia="Cambria" w:hAnsi="Cambria" w:cs="Cambria"/>
          <w:b/>
          <w:color w:val="000000"/>
          <w:sz w:val="21"/>
          <w:szCs w:val="21"/>
          <w:shd w:val="clear" w:color="auto" w:fill="D9D9D9"/>
        </w:rPr>
        <w:t>CRESTSTO</w:t>
      </w:r>
      <w:r>
        <w:rPr>
          <w:rFonts w:ascii="Arial" w:eastAsia="Arial" w:hAnsi="Arial" w:cs="Arial"/>
          <w:color w:val="000000"/>
          <w:sz w:val="21"/>
          <w:szCs w:val="21"/>
        </w:rPr>
        <w:t>). The restart files are outputted at the end of each year as defaults (</w:t>
      </w:r>
      <w:r>
        <w:rPr>
          <w:rFonts w:ascii="Cambria" w:eastAsia="Cambria" w:hAnsi="Cambria" w:cs="Cambria"/>
          <w:b/>
          <w:color w:val="000000"/>
          <w:sz w:val="21"/>
          <w:szCs w:val="21"/>
          <w:shd w:val="clear" w:color="auto" w:fill="D9D9D9"/>
        </w:rPr>
        <w:t>IFRQ_RST</w:t>
      </w:r>
      <w:del w:id="1541" w:author="ZHOU XUDONG" w:date="2020-08-18T17:28:00Z">
        <w:r w:rsidDel="00B120C1">
          <w:delText xml:space="preserve">     </w:delText>
        </w:r>
      </w:del>
      <w:r>
        <w:rPr>
          <w:rFonts w:ascii="Cambria" w:eastAsia="Cambria" w:hAnsi="Cambria" w:cs="Cambria"/>
          <w:b/>
          <w:color w:val="000000"/>
          <w:sz w:val="21"/>
          <w:szCs w:val="21"/>
          <w:shd w:val="clear" w:color="auto" w:fill="D9D9D9"/>
        </w:rPr>
        <w:t>=0</w:t>
      </w:r>
      <w:r>
        <w:rPr>
          <w:rFonts w:ascii="Arial" w:eastAsia="Arial" w:hAnsi="Arial" w:cs="Arial"/>
          <w:color w:val="000000"/>
          <w:sz w:val="21"/>
          <w:szCs w:val="21"/>
        </w:rPr>
        <w:t xml:space="preserve">), but hourly/daily/monthly restart file can be saved by changing </w:t>
      </w:r>
      <w:del w:id="1542" w:author="ZHOU XUDONG" w:date="2020-08-18T17:28:00Z">
        <w:r w:rsidDel="00B120C1">
          <w:delText xml:space="preserve">     </w:delText>
        </w:r>
      </w:del>
      <w:r>
        <w:rPr>
          <w:rFonts w:ascii="Cambria" w:eastAsia="Cambria" w:hAnsi="Cambria" w:cs="Cambria"/>
          <w:b/>
          <w:color w:val="000000"/>
          <w:sz w:val="21"/>
          <w:szCs w:val="21"/>
          <w:shd w:val="clear" w:color="auto" w:fill="D9D9D9"/>
        </w:rPr>
        <w:t>IFRQ_RST</w:t>
      </w:r>
      <w:del w:id="1543" w:author="ZHOU XUDONG" w:date="2020-08-18T17:28:00Z">
        <w:r w:rsidDel="00B120C1">
          <w:delText xml:space="preserve">     </w:delText>
        </w:r>
      </w:del>
      <w:r>
        <w:rPr>
          <w:rFonts w:ascii="Arial" w:eastAsia="Arial" w:hAnsi="Arial" w:cs="Arial"/>
          <w:color w:val="000000"/>
          <w:sz w:val="21"/>
          <w:szCs w:val="21"/>
        </w:rPr>
        <w:t>.</w:t>
      </w:r>
    </w:p>
    <w:p w14:paraId="1D5C50A7" w14:textId="77777777" w:rsidR="00954414" w:rsidDel="00DD22B5" w:rsidRDefault="00E82155">
      <w:pPr>
        <w:pBdr>
          <w:top w:val="nil"/>
          <w:left w:val="nil"/>
          <w:bottom w:val="nil"/>
          <w:right w:val="nil"/>
          <w:between w:val="nil"/>
        </w:pBdr>
        <w:spacing w:after="180" w:line="420" w:lineRule="auto"/>
        <w:ind w:firstLine="284"/>
        <w:jc w:val="both"/>
        <w:rPr>
          <w:del w:id="1544" w:author="ZHOU XUDONG" w:date="2020-08-19T16:44:00Z"/>
          <w:rFonts w:ascii="Arial" w:eastAsia="Arial" w:hAnsi="Arial" w:cs="Arial"/>
          <w:color w:val="000000"/>
          <w:sz w:val="21"/>
          <w:szCs w:val="21"/>
        </w:rPr>
      </w:pPr>
      <w:r>
        <w:rPr>
          <w:rFonts w:ascii="Arial" w:eastAsia="Arial" w:hAnsi="Arial" w:cs="Arial"/>
          <w:color w:val="000000"/>
          <w:sz w:val="21"/>
          <w:szCs w:val="21"/>
        </w:rPr>
        <w:t xml:space="preserve">For discharge calculation by local inertial equation, discharge and flood stage of the previous time step is required for a strict restart. When restart only from water storage is preferred, please change the setting in gosh script to </w:t>
      </w:r>
      <w:r>
        <w:rPr>
          <w:rFonts w:ascii="Times New Roman" w:eastAsia="Times New Roman" w:hAnsi="Times New Roman" w:cs="Times New Roman"/>
          <w:b/>
          <w:color w:val="000000"/>
          <w:sz w:val="21"/>
          <w:szCs w:val="21"/>
          <w:shd w:val="clear" w:color="auto" w:fill="D9D9D9"/>
        </w:rPr>
        <w:t>LSTOONLY=.TRUE.</w:t>
      </w:r>
    </w:p>
    <w:p w14:paraId="798EE557" w14:textId="77777777" w:rsidR="00954414" w:rsidRDefault="00954414" w:rsidP="00DD22B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7A01302A" w14:textId="77777777" w:rsidR="00954414" w:rsidRDefault="00E82155">
      <w:pPr>
        <w:pStyle w:val="2"/>
        <w:pPrChange w:id="1545" w:author="ZHOU XUDONG" w:date="2020-08-18T18:23:00Z">
          <w:pPr>
            <w:keepNext/>
            <w:pBdr>
              <w:top w:val="nil"/>
              <w:left w:val="nil"/>
              <w:bottom w:val="nil"/>
              <w:right w:val="nil"/>
              <w:between w:val="nil"/>
            </w:pBdr>
            <w:spacing w:before="240" w:after="100" w:line="360" w:lineRule="auto"/>
          </w:pPr>
        </w:pPrChange>
      </w:pPr>
      <w:bookmarkStart w:id="1546" w:name="_Toc50476772"/>
      <w:r>
        <w:t>8.2 Simulation Time</w:t>
      </w:r>
      <w:bookmarkEnd w:id="1546"/>
    </w:p>
    <w:p w14:paraId="1AA1BB50" w14:textId="77777777" w:rsidR="00954414" w:rsidDel="00DD22B5" w:rsidRDefault="00E82155">
      <w:pPr>
        <w:pBdr>
          <w:top w:val="nil"/>
          <w:left w:val="nil"/>
          <w:bottom w:val="nil"/>
          <w:right w:val="nil"/>
          <w:between w:val="nil"/>
        </w:pBdr>
        <w:spacing w:after="180" w:line="420" w:lineRule="auto"/>
        <w:ind w:firstLine="284"/>
        <w:jc w:val="both"/>
        <w:rPr>
          <w:del w:id="1547" w:author="ZHOU XUDONG" w:date="2020-08-19T16:44:00Z"/>
          <w:rFonts w:ascii="Arial" w:eastAsia="Arial" w:hAnsi="Arial" w:cs="Arial"/>
          <w:color w:val="000000"/>
          <w:sz w:val="21"/>
          <w:szCs w:val="21"/>
        </w:rPr>
      </w:pPr>
      <w:r>
        <w:rPr>
          <w:rFonts w:ascii="Arial" w:eastAsia="Arial" w:hAnsi="Arial" w:cs="Arial"/>
          <w:color w:val="000000"/>
          <w:sz w:val="21"/>
          <w:szCs w:val="21"/>
        </w:rPr>
        <w:t xml:space="preserve"> Simulation time can be specified at specific dates by </w:t>
      </w:r>
      <w:del w:id="1548" w:author="ZHOU XUDONG" w:date="2020-08-18T17:28:00Z">
        <w:r w:rsidDel="00B120C1">
          <w:rPr>
            <w:rFonts w:ascii="Arial" w:eastAsia="Arial" w:hAnsi="Arial" w:cs="Arial"/>
            <w:color w:val="000000"/>
            <w:sz w:val="21"/>
            <w:szCs w:val="21"/>
          </w:rPr>
          <w:delText xml:space="preserve">editing </w:delText>
        </w:r>
        <w:r w:rsidDel="00B120C1">
          <w:delText xml:space="preserve">     </w:delText>
        </w:r>
      </w:del>
      <w:ins w:id="1549" w:author="ZHOU XUDONG" w:date="2020-08-18T17:28:00Z">
        <w:r w:rsidR="00B120C1">
          <w:rPr>
            <w:rFonts w:ascii="Arial" w:eastAsia="Arial" w:hAnsi="Arial" w:cs="Arial"/>
            <w:color w:val="000000"/>
            <w:sz w:val="21"/>
            <w:szCs w:val="21"/>
          </w:rPr>
          <w:t xml:space="preserve">editing </w:t>
        </w:r>
      </w:ins>
      <w:r>
        <w:rPr>
          <w:rFonts w:ascii="Cambria" w:eastAsia="Cambria" w:hAnsi="Cambria" w:cs="Cambria"/>
          <w:b/>
          <w:color w:val="000000"/>
          <w:sz w:val="21"/>
          <w:szCs w:val="21"/>
          <w:shd w:val="clear" w:color="auto" w:fill="D9D9D9"/>
        </w:rPr>
        <w:t>SYEAR, SMON, SDAY, SHOUR</w:t>
      </w:r>
      <w:r>
        <w:t xml:space="preserve"> </w:t>
      </w:r>
      <w:del w:id="1550" w:author="ZHOU XUDONG" w:date="2020-08-18T17:28:00Z">
        <w:r w:rsidDel="00B120C1">
          <w:delText xml:space="preserve">    </w:delText>
        </w:r>
        <w:r w:rsidDel="00B120C1">
          <w:rPr>
            <w:rFonts w:ascii="Arial" w:eastAsia="Arial" w:hAnsi="Arial" w:cs="Arial"/>
            <w:color w:val="000000"/>
            <w:sz w:val="21"/>
            <w:szCs w:val="21"/>
          </w:rPr>
          <w:delText xml:space="preserve"> </w:delText>
        </w:r>
      </w:del>
      <w:r>
        <w:rPr>
          <w:rFonts w:ascii="Arial" w:eastAsia="Arial" w:hAnsi="Arial" w:cs="Arial"/>
          <w:color w:val="000000"/>
          <w:sz w:val="21"/>
          <w:szCs w:val="21"/>
        </w:rPr>
        <w:t>and</w:t>
      </w:r>
      <w:del w:id="1551" w:author="ZHOU XUDONG" w:date="2020-08-18T17:28:00Z">
        <w:r w:rsidDel="00B120C1">
          <w:rPr>
            <w:rFonts w:ascii="Arial" w:eastAsia="Arial" w:hAnsi="Arial" w:cs="Arial"/>
            <w:color w:val="000000"/>
            <w:sz w:val="21"/>
            <w:szCs w:val="21"/>
          </w:rPr>
          <w:delText xml:space="preserve"> </w:delText>
        </w:r>
        <w:r w:rsidDel="00B120C1">
          <w:delText xml:space="preserve">     </w:delText>
        </w:r>
      </w:del>
      <w:ins w:id="1552" w:author="ZHOU XUDONG" w:date="2020-08-18T17:28:00Z">
        <w:r w:rsidR="00B120C1">
          <w:rPr>
            <w:rFonts w:ascii="Arial" w:eastAsia="Arial" w:hAnsi="Arial" w:cs="Arial"/>
            <w:color w:val="000000"/>
            <w:sz w:val="21"/>
            <w:szCs w:val="21"/>
          </w:rPr>
          <w:t xml:space="preserve"> </w:t>
        </w:r>
      </w:ins>
      <w:r>
        <w:rPr>
          <w:rFonts w:ascii="Cambria" w:eastAsia="Cambria" w:hAnsi="Cambria" w:cs="Cambria"/>
          <w:b/>
          <w:color w:val="000000"/>
          <w:sz w:val="21"/>
          <w:szCs w:val="21"/>
          <w:shd w:val="clear" w:color="auto" w:fill="D9D9D9"/>
        </w:rPr>
        <w:t>EYEAR, EMON, EDAY, EHOUR</w:t>
      </w:r>
      <w:del w:id="1553" w:author="ZHOU XUDONG" w:date="2020-08-18T17:28:00Z">
        <w:r w:rsidDel="00B120C1">
          <w:delText xml:space="preserve">     </w:delText>
        </w:r>
      </w:del>
      <w:r>
        <w:rPr>
          <w:rFonts w:ascii="Arial" w:eastAsia="Arial" w:hAnsi="Arial" w:cs="Arial"/>
          <w:color w:val="000000"/>
          <w:sz w:val="21"/>
          <w:szCs w:val="21"/>
        </w:rPr>
        <w:t>.</w:t>
      </w:r>
    </w:p>
    <w:p w14:paraId="499BAFDF" w14:textId="77777777" w:rsidR="00954414" w:rsidRDefault="00954414" w:rsidP="00DD22B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74B6E69C" w14:textId="77777777" w:rsidR="00954414" w:rsidRDefault="00E82155">
      <w:pPr>
        <w:pStyle w:val="2"/>
        <w:pPrChange w:id="1554" w:author="ZHOU XUDONG" w:date="2020-08-18T18:23:00Z">
          <w:pPr>
            <w:keepNext/>
            <w:pBdr>
              <w:top w:val="nil"/>
              <w:left w:val="nil"/>
              <w:bottom w:val="nil"/>
              <w:right w:val="nil"/>
              <w:between w:val="nil"/>
            </w:pBdr>
            <w:spacing w:before="240" w:after="100" w:line="360" w:lineRule="auto"/>
          </w:pPr>
        </w:pPrChange>
      </w:pPr>
      <w:bookmarkStart w:id="1555" w:name="_Toc50476773"/>
      <w:r>
        <w:t>8.3 Runoff Interpolation</w:t>
      </w:r>
      <w:bookmarkEnd w:id="1555"/>
    </w:p>
    <w:p w14:paraId="27B9DE64" w14:textId="77777777" w:rsidR="00954414" w:rsidDel="00DD22B5" w:rsidRDefault="00E82155">
      <w:pPr>
        <w:pBdr>
          <w:top w:val="nil"/>
          <w:left w:val="nil"/>
          <w:bottom w:val="nil"/>
          <w:right w:val="nil"/>
          <w:between w:val="nil"/>
        </w:pBdr>
        <w:spacing w:after="180" w:line="420" w:lineRule="auto"/>
        <w:ind w:firstLine="284"/>
        <w:jc w:val="both"/>
        <w:rPr>
          <w:del w:id="1556" w:author="ZHOU XUDONG" w:date="2020-08-19T16:44:00Z"/>
          <w:rFonts w:ascii="Arial" w:eastAsia="Arial" w:hAnsi="Arial" w:cs="Arial"/>
          <w:color w:val="000000"/>
          <w:sz w:val="21"/>
          <w:szCs w:val="21"/>
        </w:rPr>
      </w:pPr>
      <w:r>
        <w:rPr>
          <w:rFonts w:ascii="Arial" w:eastAsia="Arial" w:hAnsi="Arial" w:cs="Arial"/>
          <w:color w:val="000000"/>
          <w:sz w:val="21"/>
          <w:szCs w:val="21"/>
        </w:rPr>
        <w:t xml:space="preserve"> Runoff forcing can be inputted to unit-catchment by the “nearest point interpolation” or the “runoff interpolation scheme with mass conservation”. The nearest point interpolation is activated by setting </w:t>
      </w:r>
      <w:r>
        <w:rPr>
          <w:rFonts w:ascii="Cambria" w:eastAsia="Cambria" w:hAnsi="Cambria" w:cs="Cambria"/>
          <w:b/>
          <w:color w:val="000000"/>
          <w:sz w:val="21"/>
          <w:szCs w:val="21"/>
          <w:shd w:val="clear" w:color="auto" w:fill="D9D9D9"/>
        </w:rPr>
        <w:t>LINTERP=.FALSE.</w:t>
      </w:r>
      <w:r>
        <w:rPr>
          <w:rFonts w:ascii="Arial" w:eastAsia="Arial" w:hAnsi="Arial" w:cs="Arial"/>
          <w:color w:val="000000"/>
          <w:sz w:val="21"/>
          <w:szCs w:val="21"/>
        </w:rPr>
        <w:t xml:space="preserve"> . The nearest point interpolation is valid only when either of the grid-vector-hybrid map or the fully-grid-based map is used. The runoff </w:t>
      </w:r>
      <w:r>
        <w:rPr>
          <w:rFonts w:ascii="Arial" w:eastAsia="Arial" w:hAnsi="Arial" w:cs="Arial"/>
          <w:color w:val="000000"/>
          <w:sz w:val="21"/>
          <w:szCs w:val="21"/>
        </w:rPr>
        <w:lastRenderedPageBreak/>
        <w:t xml:space="preserve">interpolation scheme with mass conservation is activated by setting </w:t>
      </w:r>
      <w:r>
        <w:rPr>
          <w:rFonts w:ascii="Cambria" w:eastAsia="Cambria" w:hAnsi="Cambria" w:cs="Cambria"/>
          <w:b/>
          <w:color w:val="000000"/>
          <w:sz w:val="21"/>
          <w:szCs w:val="21"/>
          <w:shd w:val="clear" w:color="auto" w:fill="D9D9D9"/>
        </w:rPr>
        <w:t>LINTERP=.TRUE.</w:t>
      </w:r>
      <w:r>
        <w:rPr>
          <w:rFonts w:ascii="Arial" w:eastAsia="Arial" w:hAnsi="Arial" w:cs="Arial"/>
          <w:color w:val="000000"/>
          <w:sz w:val="21"/>
          <w:szCs w:val="21"/>
        </w:rPr>
        <w:t xml:space="preserve"> and by specifying the input matrix name (</w:t>
      </w:r>
      <w:r>
        <w:rPr>
          <w:rFonts w:ascii="Cambria" w:eastAsia="Cambria" w:hAnsi="Cambria" w:cs="Cambria"/>
          <w:b/>
          <w:color w:val="000000"/>
          <w:sz w:val="21"/>
          <w:szCs w:val="21"/>
          <w:shd w:val="clear" w:color="auto" w:fill="D9D9D9"/>
        </w:rPr>
        <w:t>CINPMAT</w:t>
      </w:r>
      <w:r>
        <w:rPr>
          <w:rFonts w:ascii="Arial" w:eastAsia="Arial" w:hAnsi="Arial" w:cs="Arial"/>
          <w:color w:val="000000"/>
          <w:sz w:val="21"/>
          <w:szCs w:val="21"/>
        </w:rPr>
        <w:t>).</w:t>
      </w:r>
    </w:p>
    <w:p w14:paraId="20957593" w14:textId="77777777" w:rsidR="00954414" w:rsidRDefault="00954414" w:rsidP="00DD22B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20CC5AAD" w14:textId="7530221E" w:rsidR="00954414" w:rsidRDefault="00E82155">
      <w:pPr>
        <w:pStyle w:val="2"/>
        <w:pPrChange w:id="1557" w:author="ZHOU XUDONG" w:date="2020-08-18T18:23:00Z">
          <w:pPr>
            <w:keepNext/>
            <w:pBdr>
              <w:top w:val="nil"/>
              <w:left w:val="nil"/>
              <w:bottom w:val="nil"/>
              <w:right w:val="nil"/>
              <w:between w:val="nil"/>
            </w:pBdr>
            <w:spacing w:before="240" w:after="100" w:line="360" w:lineRule="auto"/>
          </w:pPr>
        </w:pPrChange>
      </w:pPr>
      <w:bookmarkStart w:id="1558" w:name="_Toc50476774"/>
      <w:r>
        <w:t>8.</w:t>
      </w:r>
      <w:ins w:id="1559" w:author="ZHOU XUDONG" w:date="2020-08-19T16:44:00Z">
        <w:r w:rsidR="00DD22B5">
          <w:t>4</w:t>
        </w:r>
      </w:ins>
      <w:del w:id="1560" w:author="ZHOU XUDONG" w:date="2020-08-19T16:44:00Z">
        <w:r w:rsidDel="00DD22B5">
          <w:delText>5</w:delText>
        </w:r>
      </w:del>
      <w:r>
        <w:t xml:space="preserve"> Routing Scheme</w:t>
      </w:r>
      <w:bookmarkEnd w:id="1558"/>
    </w:p>
    <w:p w14:paraId="5ABF6342"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Floodplain flow routing can be activated by setting </w:t>
      </w:r>
      <w:r>
        <w:rPr>
          <w:rFonts w:ascii="Cambria" w:eastAsia="Cambria" w:hAnsi="Cambria" w:cs="Cambria"/>
          <w:b/>
          <w:color w:val="000000"/>
          <w:sz w:val="21"/>
          <w:szCs w:val="21"/>
          <w:shd w:val="clear" w:color="auto" w:fill="D9D9D9"/>
        </w:rPr>
        <w:t>LFLDOUT=.TRUE.</w:t>
      </w:r>
      <w:r>
        <w:rPr>
          <w:rFonts w:ascii="Arial" w:eastAsia="Arial" w:hAnsi="Arial" w:cs="Arial"/>
          <w:color w:val="000000"/>
          <w:sz w:val="21"/>
          <w:szCs w:val="21"/>
        </w:rPr>
        <w:t xml:space="preserve"> .</w:t>
      </w:r>
    </w:p>
    <w:p w14:paraId="7B4FAE98" w14:textId="77777777" w:rsidR="00954414" w:rsidRDefault="00E82155">
      <w:pPr>
        <w:pBdr>
          <w:top w:val="nil"/>
          <w:left w:val="nil"/>
          <w:bottom w:val="nil"/>
          <w:right w:val="nil"/>
          <w:between w:val="nil"/>
        </w:pBdr>
        <w:spacing w:after="180" w:line="420" w:lineRule="auto"/>
        <w:ind w:firstLine="284"/>
        <w:jc w:val="both"/>
        <w:rPr>
          <w:rFonts w:ascii="Times New Roman" w:eastAsia="Times New Roman" w:hAnsi="Times New Roman" w:cs="Times New Roman"/>
          <w:b/>
          <w:color w:val="000000"/>
          <w:sz w:val="21"/>
          <w:szCs w:val="21"/>
          <w:shd w:val="clear" w:color="auto" w:fill="D9D9D9"/>
        </w:rPr>
      </w:pPr>
      <w:r>
        <w:rPr>
          <w:rFonts w:ascii="Arial" w:eastAsia="Arial" w:hAnsi="Arial" w:cs="Arial"/>
          <w:color w:val="000000"/>
          <w:sz w:val="21"/>
          <w:szCs w:val="21"/>
        </w:rPr>
        <w:t xml:space="preserve">Bifurcation channel scheme can be activated by setting </w:t>
      </w:r>
      <w:r>
        <w:rPr>
          <w:rFonts w:ascii="Times New Roman" w:eastAsia="Times New Roman" w:hAnsi="Times New Roman" w:cs="Times New Roman"/>
          <w:b/>
          <w:color w:val="000000"/>
          <w:sz w:val="21"/>
          <w:szCs w:val="21"/>
          <w:shd w:val="clear" w:color="auto" w:fill="D9D9D9"/>
        </w:rPr>
        <w:t>LPTHOUT=.TRUE.</w:t>
      </w:r>
      <w:r>
        <w:rPr>
          <w:rFonts w:ascii="Arial" w:eastAsia="Arial" w:hAnsi="Arial" w:cs="Arial"/>
          <w:color w:val="000000"/>
          <w:sz w:val="21"/>
          <w:szCs w:val="21"/>
        </w:rPr>
        <w:t xml:space="preserve"> . Bifurcation channel parameters must be generated in the map directory by </w:t>
      </w:r>
      <w:r>
        <w:rPr>
          <w:rFonts w:ascii="Times New Roman" w:eastAsia="Times New Roman" w:hAnsi="Times New Roman" w:cs="Times New Roman"/>
          <w:b/>
          <w:color w:val="000000"/>
          <w:sz w:val="21"/>
          <w:szCs w:val="21"/>
          <w:shd w:val="clear" w:color="auto" w:fill="D9D9D9"/>
        </w:rPr>
        <w:t>map/s01-channel_params.sh</w:t>
      </w:r>
      <w:r>
        <w:rPr>
          <w:rFonts w:ascii="Arial" w:eastAsia="Arial" w:hAnsi="Arial" w:cs="Arial"/>
          <w:color w:val="000000"/>
          <w:sz w:val="21"/>
          <w:szCs w:val="21"/>
        </w:rPr>
        <w:t>.</w:t>
      </w:r>
    </w:p>
    <w:p w14:paraId="3AE9F255"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kinematic wave routing can be used by setting </w:t>
      </w:r>
      <w:r>
        <w:rPr>
          <w:rFonts w:ascii="Cambria" w:eastAsia="Cambria" w:hAnsi="Cambria" w:cs="Cambria"/>
          <w:b/>
          <w:color w:val="000000"/>
          <w:sz w:val="21"/>
          <w:szCs w:val="21"/>
          <w:shd w:val="clear" w:color="auto" w:fill="D9D9D9"/>
        </w:rPr>
        <w:t>LKINE=.TRUE.</w:t>
      </w:r>
      <w:r>
        <w:rPr>
          <w:rFonts w:ascii="Arial" w:eastAsia="Arial" w:hAnsi="Arial" w:cs="Arial"/>
          <w:color w:val="000000"/>
          <w:sz w:val="21"/>
          <w:szCs w:val="21"/>
        </w:rPr>
        <w:t xml:space="preserve"> .</w:t>
      </w:r>
    </w:p>
    <w:p w14:paraId="3C027D1F" w14:textId="1E254906" w:rsidR="00954414" w:rsidDel="00DD22B5" w:rsidRDefault="00E82155">
      <w:pPr>
        <w:pBdr>
          <w:top w:val="nil"/>
          <w:left w:val="nil"/>
          <w:bottom w:val="nil"/>
          <w:right w:val="nil"/>
          <w:between w:val="nil"/>
        </w:pBdr>
        <w:spacing w:after="180" w:line="420" w:lineRule="auto"/>
        <w:ind w:firstLine="284"/>
        <w:jc w:val="both"/>
        <w:rPr>
          <w:del w:id="1561" w:author="ZHOU XUDONG" w:date="2020-08-19T16:45:00Z"/>
          <w:rFonts w:ascii="Arial" w:eastAsia="Arial" w:hAnsi="Arial" w:cs="Arial"/>
          <w:color w:val="000000"/>
          <w:sz w:val="21"/>
          <w:szCs w:val="21"/>
        </w:rPr>
      </w:pPr>
      <w:r>
        <w:rPr>
          <w:rFonts w:ascii="Arial" w:eastAsia="Arial" w:hAnsi="Arial" w:cs="Arial"/>
          <w:color w:val="000000"/>
          <w:sz w:val="21"/>
          <w:szCs w:val="21"/>
        </w:rPr>
        <w:t xml:space="preserve">The floodplain inundation scheme can be deactivated by setting </w:t>
      </w:r>
      <w:r>
        <w:rPr>
          <w:rFonts w:ascii="Cambria" w:eastAsia="Cambria" w:hAnsi="Cambria" w:cs="Cambria"/>
          <w:b/>
          <w:color w:val="000000"/>
          <w:sz w:val="21"/>
          <w:szCs w:val="21"/>
          <w:shd w:val="clear" w:color="auto" w:fill="D9D9D9"/>
        </w:rPr>
        <w:t>LFPLAIN</w:t>
      </w:r>
      <w:del w:id="1562" w:author="ZHOU XUDONG" w:date="2020-08-18T18:23:00Z">
        <w:r w:rsidDel="00C4389B">
          <w:delText xml:space="preserve">     </w:delText>
        </w:r>
      </w:del>
      <w:r>
        <w:rPr>
          <w:rFonts w:ascii="Cambria" w:eastAsia="Cambria" w:hAnsi="Cambria" w:cs="Cambria"/>
          <w:b/>
          <w:color w:val="000000"/>
          <w:sz w:val="21"/>
          <w:szCs w:val="21"/>
          <w:shd w:val="clear" w:color="auto" w:fill="D9D9D9"/>
        </w:rPr>
        <w:t>=.FALSE.</w:t>
      </w:r>
      <w:r>
        <w:rPr>
          <w:rFonts w:ascii="Arial" w:eastAsia="Arial" w:hAnsi="Arial" w:cs="Arial"/>
          <w:color w:val="000000"/>
          <w:sz w:val="21"/>
          <w:szCs w:val="21"/>
        </w:rPr>
        <w:t xml:space="preserve"> . Note that the run without floodplain inundation is not stable with the diffusive wave equation, so the no floodplain option must be used with the kinematic wave equation (</w:t>
      </w:r>
      <w:r>
        <w:rPr>
          <w:rFonts w:ascii="Cambria" w:eastAsia="Cambria" w:hAnsi="Cambria" w:cs="Cambria"/>
          <w:b/>
          <w:color w:val="000000"/>
          <w:sz w:val="21"/>
          <w:szCs w:val="21"/>
          <w:shd w:val="clear" w:color="auto" w:fill="D9D9D9"/>
        </w:rPr>
        <w:t>LKINE</w:t>
      </w:r>
      <w:del w:id="1563" w:author="ZHOU XUDONG" w:date="2020-08-19T16:44:00Z">
        <w:r w:rsidDel="00DD22B5">
          <w:delText xml:space="preserve">     </w:delText>
        </w:r>
      </w:del>
      <w:r>
        <w:rPr>
          <w:rFonts w:ascii="Cambria" w:eastAsia="Cambria" w:hAnsi="Cambria" w:cs="Cambria"/>
          <w:b/>
          <w:color w:val="000000"/>
          <w:sz w:val="21"/>
          <w:szCs w:val="21"/>
          <w:shd w:val="clear" w:color="auto" w:fill="D9D9D9"/>
        </w:rPr>
        <w:t>=.TRUE</w:t>
      </w:r>
      <w:del w:id="1564" w:author="ZHOU XUDONG" w:date="2020-08-18T18:23:00Z">
        <w:r w:rsidDel="00C4389B">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w:t>
      </w:r>
      <w:ins w:id="1565" w:author="ZHOU XUDONG" w:date="2020-08-19T16:45:00Z">
        <w:r w:rsidR="00DD22B5">
          <w:rPr>
            <w:rFonts w:ascii="Arial" w:eastAsia="Arial" w:hAnsi="Arial" w:cs="Arial"/>
            <w:color w:val="000000"/>
            <w:sz w:val="21"/>
            <w:szCs w:val="21"/>
          </w:rPr>
          <w:t>.</w:t>
        </w:r>
      </w:ins>
      <w:del w:id="1566" w:author="ZHOU XUDONG" w:date="2020-08-19T16:45:00Z">
        <w:r w:rsidDel="00DD22B5">
          <w:rPr>
            <w:rFonts w:ascii="Arial" w:eastAsia="Arial" w:hAnsi="Arial" w:cs="Arial"/>
            <w:color w:val="000000"/>
            <w:sz w:val="21"/>
            <w:szCs w:val="21"/>
          </w:rPr>
          <w:delText>.</w:delText>
        </w:r>
      </w:del>
    </w:p>
    <w:p w14:paraId="4686EAB9" w14:textId="77777777" w:rsidR="00954414" w:rsidRDefault="00954414" w:rsidP="00DD22B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40E79A97" w14:textId="2FFC85D9" w:rsidR="00954414" w:rsidRDefault="00E82155">
      <w:pPr>
        <w:pStyle w:val="2"/>
        <w:pPrChange w:id="1567" w:author="ZHOU XUDONG" w:date="2020-08-18T18:23:00Z">
          <w:pPr>
            <w:keepNext/>
            <w:pBdr>
              <w:top w:val="nil"/>
              <w:left w:val="nil"/>
              <w:bottom w:val="nil"/>
              <w:right w:val="nil"/>
              <w:between w:val="nil"/>
            </w:pBdr>
            <w:spacing w:before="240" w:after="100" w:line="360" w:lineRule="auto"/>
          </w:pPr>
        </w:pPrChange>
      </w:pPr>
      <w:bookmarkStart w:id="1568" w:name="_Toc50476775"/>
      <w:r>
        <w:t>8.</w:t>
      </w:r>
      <w:ins w:id="1569" w:author="ZHOU XUDONG" w:date="2020-08-19T16:45:00Z">
        <w:r w:rsidR="00DD22B5">
          <w:t>5</w:t>
        </w:r>
      </w:ins>
      <w:del w:id="1570" w:author="ZHOU XUDONG" w:date="2020-08-19T16:45:00Z">
        <w:r w:rsidDel="00DD22B5">
          <w:delText>7</w:delText>
        </w:r>
      </w:del>
      <w:r>
        <w:t xml:space="preserve"> Adaptive and Constant Time Step Schemes</w:t>
      </w:r>
      <w:bookmarkEnd w:id="1568"/>
    </w:p>
    <w:p w14:paraId="10227577" w14:textId="357082DB"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bookmarkStart w:id="1571" w:name="_2p2csry" w:colFirst="0" w:colLast="0"/>
      <w:bookmarkEnd w:id="1571"/>
      <w:r>
        <w:rPr>
          <w:rFonts w:ascii="Arial" w:eastAsia="Arial" w:hAnsi="Arial" w:cs="Arial"/>
          <w:color w:val="000000"/>
          <w:sz w:val="21"/>
          <w:szCs w:val="21"/>
        </w:rPr>
        <w:t xml:space="preserve">The adaptive time step scheme is activated by setting </w:t>
      </w:r>
      <w:r>
        <w:rPr>
          <w:rFonts w:ascii="Cambria" w:eastAsia="Cambria" w:hAnsi="Cambria" w:cs="Cambria"/>
          <w:b/>
          <w:color w:val="000000"/>
          <w:sz w:val="21"/>
          <w:szCs w:val="21"/>
          <w:shd w:val="clear" w:color="auto" w:fill="D9D9D9"/>
        </w:rPr>
        <w:t>LADPSTP=.TRUE</w:t>
      </w:r>
      <w:r>
        <w:rPr>
          <w:rFonts w:ascii="Arial" w:eastAsia="Arial" w:hAnsi="Arial" w:cs="Arial"/>
          <w:color w:val="000000"/>
          <w:sz w:val="21"/>
          <w:szCs w:val="21"/>
        </w:rPr>
        <w:t xml:space="preserve">. and set the time step </w:t>
      </w:r>
      <w:r>
        <w:rPr>
          <w:rFonts w:ascii="Cambria" w:eastAsia="Cambria" w:hAnsi="Cambria" w:cs="Cambria"/>
          <w:b/>
          <w:color w:val="000000"/>
          <w:sz w:val="21"/>
          <w:szCs w:val="21"/>
          <w:shd w:val="clear" w:color="auto" w:fill="D9D9D9"/>
        </w:rPr>
        <w:t>DT=86400</w:t>
      </w:r>
      <w:r>
        <w:rPr>
          <w:rFonts w:ascii="Arial" w:eastAsia="Arial" w:hAnsi="Arial" w:cs="Arial"/>
          <w:color w:val="000000"/>
          <w:sz w:val="21"/>
          <w:szCs w:val="21"/>
        </w:rPr>
        <w:t xml:space="preserve"> (1 day). The time step can be smaller than 1day. For example</w:t>
      </w:r>
      <w:ins w:id="1572" w:author="ZHOU XUDONG" w:date="2020-08-19T16:44:00Z">
        <w:r w:rsidR="00DD22B5">
          <w:rPr>
            <w:rFonts w:ascii="Arial" w:eastAsia="Arial" w:hAnsi="Arial" w:cs="Arial"/>
            <w:color w:val="000000"/>
            <w:sz w:val="21"/>
            <w:szCs w:val="21"/>
          </w:rPr>
          <w:t>,</w:t>
        </w:r>
      </w:ins>
      <w:r>
        <w:rPr>
          <w:rFonts w:ascii="Arial" w:eastAsia="Arial" w:hAnsi="Arial" w:cs="Arial"/>
          <w:color w:val="000000"/>
          <w:sz w:val="21"/>
          <w:szCs w:val="21"/>
        </w:rPr>
        <w:t xml:space="preserve"> when hourly output is needed, use </w:t>
      </w:r>
      <w:r>
        <w:rPr>
          <w:rFonts w:ascii="Cambria" w:eastAsia="Cambria" w:hAnsi="Cambria" w:cs="Cambria"/>
          <w:b/>
          <w:color w:val="000000"/>
          <w:sz w:val="21"/>
          <w:szCs w:val="21"/>
          <w:shd w:val="clear" w:color="auto" w:fill="D9D9D9"/>
        </w:rPr>
        <w:t>DT=3600</w:t>
      </w:r>
      <w:r>
        <w:rPr>
          <w:rFonts w:ascii="Arial" w:eastAsia="Arial" w:hAnsi="Arial" w:cs="Arial"/>
          <w:color w:val="000000"/>
          <w:sz w:val="21"/>
          <w:szCs w:val="21"/>
        </w:rPr>
        <w:t xml:space="preserve">. Then the adaptive time step routine automatically selects the maximum acceptable time step at the initiation of the daily calculation loop in </w:t>
      </w:r>
      <w:r>
        <w:t xml:space="preserve">     </w:t>
      </w:r>
      <w:r>
        <w:rPr>
          <w:rFonts w:ascii="Cambria" w:eastAsia="Cambria" w:hAnsi="Cambria" w:cs="Cambria"/>
          <w:b/>
          <w:color w:val="000000"/>
          <w:sz w:val="21"/>
          <w:szCs w:val="21"/>
          <w:shd w:val="clear" w:color="auto" w:fill="D9D9D9"/>
        </w:rPr>
        <w:t>cmf_ctrl_physics_mod.F90</w:t>
      </w:r>
      <w:r>
        <w:rPr>
          <w:rFonts w:ascii="Arial" w:eastAsia="Arial" w:hAnsi="Arial" w:cs="Arial"/>
          <w:color w:val="000000"/>
          <w:sz w:val="21"/>
          <w:szCs w:val="21"/>
        </w:rPr>
        <w:t>. Note that the adaptive time step scheme is valid only when the local inertial equation is used (</w:t>
      </w:r>
      <w:r>
        <w:rPr>
          <w:rFonts w:ascii="Cambria" w:eastAsia="Cambria" w:hAnsi="Cambria" w:cs="Cambria"/>
          <w:b/>
          <w:color w:val="000000"/>
          <w:sz w:val="21"/>
          <w:szCs w:val="21"/>
          <w:shd w:val="clear" w:color="auto" w:fill="D9D9D9"/>
        </w:rPr>
        <w:t>L</w:t>
      </w:r>
      <w:del w:id="1573" w:author="ZHOU XUDONG" w:date="2020-08-18T17:29:00Z">
        <w:r w:rsidDel="00B120C1">
          <w:delText xml:space="preserve">     </w:delText>
        </w:r>
      </w:del>
      <w:r>
        <w:rPr>
          <w:rFonts w:ascii="Cambria" w:eastAsia="Cambria" w:hAnsi="Cambria" w:cs="Cambria"/>
          <w:b/>
          <w:color w:val="000000"/>
          <w:sz w:val="21"/>
          <w:szCs w:val="21"/>
          <w:shd w:val="clear" w:color="auto" w:fill="D9D9D9"/>
        </w:rPr>
        <w:t>KINE=.FALSE</w:t>
      </w:r>
      <w:del w:id="1574" w:author="ZHOU XUDONG" w:date="2020-08-18T17:29:00Z">
        <w:r w:rsidDel="00B120C1">
          <w:delText xml:space="preserve">     </w:delText>
        </w:r>
      </w:del>
      <w:r>
        <w:rPr>
          <w:rFonts w:ascii="Cambria" w:eastAsia="Cambria" w:hAnsi="Cambria" w:cs="Cambria"/>
          <w:b/>
          <w:color w:val="000000"/>
          <w:sz w:val="21"/>
          <w:szCs w:val="21"/>
          <w:shd w:val="clear" w:color="auto" w:fill="D9D9D9"/>
        </w:rPr>
        <w:t>.</w:t>
      </w:r>
      <w:r>
        <w:rPr>
          <w:rFonts w:ascii="Arial" w:eastAsia="Arial" w:hAnsi="Arial" w:cs="Arial"/>
          <w:color w:val="000000"/>
          <w:sz w:val="21"/>
          <w:szCs w:val="21"/>
        </w:rPr>
        <w:t>).</w:t>
      </w:r>
    </w:p>
    <w:p w14:paraId="15010B35" w14:textId="77777777" w:rsidR="00954414" w:rsidDel="00DD22B5" w:rsidRDefault="00E82155">
      <w:pPr>
        <w:pBdr>
          <w:top w:val="nil"/>
          <w:left w:val="nil"/>
          <w:bottom w:val="nil"/>
          <w:right w:val="nil"/>
          <w:between w:val="nil"/>
        </w:pBdr>
        <w:spacing w:after="180" w:line="420" w:lineRule="auto"/>
        <w:ind w:firstLine="284"/>
        <w:jc w:val="both"/>
        <w:rPr>
          <w:del w:id="1575" w:author="ZHOU XUDONG" w:date="2020-08-19T16:45:00Z"/>
          <w:rFonts w:ascii="Arial" w:eastAsia="Arial" w:hAnsi="Arial" w:cs="Arial"/>
          <w:color w:val="000000"/>
          <w:sz w:val="21"/>
          <w:szCs w:val="21"/>
        </w:rPr>
      </w:pPr>
      <w:r>
        <w:rPr>
          <w:rFonts w:ascii="Arial" w:eastAsia="Arial" w:hAnsi="Arial" w:cs="Arial"/>
          <w:color w:val="000000"/>
          <w:sz w:val="21"/>
          <w:szCs w:val="21"/>
        </w:rPr>
        <w:t>In order to use the constant time step scheme, deactivate the adaptive time step (</w:t>
      </w:r>
      <w:r>
        <w:rPr>
          <w:rFonts w:ascii="Cambria" w:eastAsia="Cambria" w:hAnsi="Cambria" w:cs="Cambria"/>
          <w:b/>
          <w:color w:val="000000"/>
          <w:sz w:val="21"/>
          <w:szCs w:val="21"/>
          <w:shd w:val="clear" w:color="auto" w:fill="D9D9D9"/>
        </w:rPr>
        <w:t>LADPSTP=.FALSE.</w:t>
      </w:r>
      <w:r>
        <w:rPr>
          <w:rFonts w:ascii="Arial" w:eastAsia="Arial" w:hAnsi="Arial" w:cs="Arial"/>
          <w:color w:val="000000"/>
          <w:sz w:val="21"/>
          <w:szCs w:val="21"/>
        </w:rPr>
        <w:t xml:space="preserve">) and manually set the time step </w:t>
      </w:r>
      <w:r>
        <w:rPr>
          <w:rFonts w:ascii="Cambria" w:eastAsia="Cambria" w:hAnsi="Cambria" w:cs="Cambria"/>
          <w:b/>
          <w:color w:val="000000"/>
          <w:sz w:val="21"/>
          <w:szCs w:val="21"/>
          <w:shd w:val="clear" w:color="auto" w:fill="D9D9D9"/>
        </w:rPr>
        <w:t>DT=$(timestep_in_sec)</w:t>
      </w:r>
      <w:r>
        <w:rPr>
          <w:rFonts w:ascii="Arial" w:eastAsia="Arial" w:hAnsi="Arial" w:cs="Arial"/>
          <w:color w:val="000000"/>
          <w:sz w:val="21"/>
          <w:szCs w:val="21"/>
        </w:rPr>
        <w:t>.</w:t>
      </w:r>
    </w:p>
    <w:p w14:paraId="6417B3D6" w14:textId="77777777" w:rsidR="00954414" w:rsidRDefault="00954414" w:rsidP="00DD22B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p>
    <w:p w14:paraId="7C5B12CC" w14:textId="19AB991B" w:rsidR="00954414" w:rsidRDefault="00E82155">
      <w:pPr>
        <w:pStyle w:val="2"/>
        <w:pPrChange w:id="1576" w:author="ZHOU XUDONG" w:date="2020-08-18T18:23:00Z">
          <w:pPr>
            <w:keepNext/>
            <w:pBdr>
              <w:top w:val="nil"/>
              <w:left w:val="nil"/>
              <w:bottom w:val="nil"/>
              <w:right w:val="nil"/>
              <w:between w:val="nil"/>
            </w:pBdr>
            <w:spacing w:before="240" w:after="100" w:line="360" w:lineRule="auto"/>
          </w:pPr>
        </w:pPrChange>
      </w:pPr>
      <w:bookmarkStart w:id="1577" w:name="_Toc50476776"/>
      <w:r>
        <w:t>8.</w:t>
      </w:r>
      <w:ins w:id="1578" w:author="ZHOU XUDONG" w:date="2020-08-19T16:45:00Z">
        <w:r w:rsidR="00DD22B5">
          <w:t>6</w:t>
        </w:r>
      </w:ins>
      <w:del w:id="1579" w:author="ZHOU XUDONG" w:date="2020-08-19T16:45:00Z">
        <w:r w:rsidDel="00DD22B5">
          <w:delText>8</w:delText>
        </w:r>
      </w:del>
      <w:r>
        <w:t xml:space="preserve"> Usage of netCDF</w:t>
      </w:r>
      <w:bookmarkEnd w:id="1577"/>
    </w:p>
    <w:p w14:paraId="4CED1831"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 xml:space="preserve">The netCDF I/O commands are supported in the CaMa-Flood model. Please activate the flag </w:t>
      </w:r>
      <w:r>
        <w:rPr>
          <w:rFonts w:ascii="Cambria" w:eastAsia="Cambria" w:hAnsi="Cambria" w:cs="Cambria"/>
          <w:b/>
          <w:color w:val="000000"/>
          <w:sz w:val="21"/>
          <w:szCs w:val="21"/>
          <w:shd w:val="clear" w:color="auto" w:fill="D9D9D9"/>
        </w:rPr>
        <w:t>DCDF=-DUseCDF</w:t>
      </w:r>
      <w:r>
        <w:rPr>
          <w:rFonts w:ascii="Arial" w:eastAsia="Arial" w:hAnsi="Arial" w:cs="Arial"/>
          <w:color w:val="000000"/>
          <w:sz w:val="21"/>
          <w:szCs w:val="21"/>
        </w:rPr>
        <w:t xml:space="preserve"> in </w:t>
      </w:r>
      <w:r>
        <w:rPr>
          <w:rFonts w:ascii="Cambria" w:eastAsia="Cambria" w:hAnsi="Cambria" w:cs="Cambria"/>
          <w:b/>
          <w:color w:val="000000"/>
          <w:sz w:val="21"/>
          <w:szCs w:val="21"/>
          <w:shd w:val="clear" w:color="auto" w:fill="D9D9D9"/>
        </w:rPr>
        <w:t>$(CaMa-Flood)/adm/Mkinclude</w:t>
      </w:r>
      <w:r>
        <w:rPr>
          <w:rFonts w:ascii="Arial" w:eastAsia="Arial" w:hAnsi="Arial" w:cs="Arial"/>
          <w:color w:val="000000"/>
          <w:sz w:val="21"/>
          <w:szCs w:val="21"/>
        </w:rPr>
        <w:t>. The netCDF I/O is activated by the following flags in the namelist: for river network maps (</w:t>
      </w:r>
      <w:r>
        <w:rPr>
          <w:rFonts w:ascii="Cambria" w:eastAsia="Cambria" w:hAnsi="Cambria" w:cs="Cambria"/>
          <w:b/>
          <w:color w:val="000000"/>
          <w:sz w:val="21"/>
          <w:szCs w:val="21"/>
          <w:shd w:val="clear" w:color="auto" w:fill="D9D9D9"/>
        </w:rPr>
        <w:t>LMAPCDF</w:t>
      </w:r>
      <w:r>
        <w:rPr>
          <w:rFonts w:ascii="Arial" w:eastAsia="Arial" w:hAnsi="Arial" w:cs="Arial"/>
          <w:color w:val="000000"/>
          <w:sz w:val="21"/>
          <w:szCs w:val="21"/>
        </w:rPr>
        <w:t>); for restart data (</w:t>
      </w:r>
      <w:r>
        <w:rPr>
          <w:rFonts w:ascii="Cambria" w:eastAsia="Cambria" w:hAnsi="Cambria" w:cs="Cambria"/>
          <w:b/>
          <w:color w:val="000000"/>
          <w:sz w:val="21"/>
          <w:szCs w:val="21"/>
          <w:shd w:val="clear" w:color="auto" w:fill="D9D9D9"/>
        </w:rPr>
        <w:t>LRESTCDF</w:t>
      </w:r>
      <w:r>
        <w:rPr>
          <w:rFonts w:ascii="Arial" w:eastAsia="Arial" w:hAnsi="Arial" w:cs="Arial"/>
          <w:color w:val="000000"/>
          <w:sz w:val="21"/>
          <w:szCs w:val="21"/>
        </w:rPr>
        <w:t>), and output data (</w:t>
      </w:r>
      <w:r>
        <w:rPr>
          <w:rFonts w:ascii="Cambria" w:eastAsia="Cambria" w:hAnsi="Cambria" w:cs="Cambria"/>
          <w:b/>
          <w:color w:val="000000"/>
          <w:sz w:val="21"/>
          <w:szCs w:val="21"/>
          <w:shd w:val="clear" w:color="auto" w:fill="D9D9D9"/>
        </w:rPr>
        <w:t>LOUTCDF</w:t>
      </w:r>
      <w:r>
        <w:rPr>
          <w:rFonts w:ascii="Arial" w:eastAsia="Arial" w:hAnsi="Arial" w:cs="Arial"/>
          <w:color w:val="000000"/>
          <w:sz w:val="21"/>
          <w:szCs w:val="21"/>
        </w:rPr>
        <w:t>). Note that netCDF river network map is mainly used in ECMWF, and not included in the sample package.</w:t>
      </w:r>
    </w:p>
    <w:p w14:paraId="3EC5E1D9" w14:textId="77777777" w:rsidR="00954414" w:rsidRDefault="00E82155">
      <w:pPr>
        <w:pStyle w:val="1"/>
        <w:pPrChange w:id="1580" w:author="ZHOU XUDONG" w:date="2020-08-18T18:23:00Z">
          <w:pPr>
            <w:keepNext/>
            <w:pBdr>
              <w:top w:val="nil"/>
              <w:left w:val="nil"/>
              <w:bottom w:val="nil"/>
              <w:right w:val="nil"/>
              <w:between w:val="nil"/>
            </w:pBdr>
            <w:spacing w:before="600" w:after="100" w:line="360" w:lineRule="auto"/>
          </w:pPr>
        </w:pPrChange>
      </w:pPr>
      <w:r>
        <w:br w:type="page"/>
      </w:r>
      <w:bookmarkStart w:id="1581" w:name="_Toc50476777"/>
      <w:r>
        <w:lastRenderedPageBreak/>
        <w:t>References</w:t>
      </w:r>
      <w:bookmarkEnd w:id="1581"/>
    </w:p>
    <w:p w14:paraId="487617B3"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Bates, P. D., M. S. Horrit, and T. J. Fewtrell (2010), A simple inertial formulation of the shallow water equations for efficient two-dimensional flood inundation modeling, J. Hydrol., 387, 33-45, doi:10.1016/j.jhydrol.2010.03.027.</w:t>
      </w:r>
    </w:p>
    <w:p w14:paraId="75780E02"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Cohen, S., Kettner, A.J., and Syvitski, J.P.M., 2013. WBMsed: a distributed global-scale riverine sediment flux model - model description and validation. Computers and Geosciences, 53, 80-93, doi: 10.1016/j.cageo.2011.08.011.</w:t>
      </w:r>
    </w:p>
    <w:p w14:paraId="19BE56B8"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Farr, T. G., et al. (2007), The Shuttle Radar Topography Mission. Rev. Geophys. 45, RG2004, doi:10.1029/2005RG000183.</w:t>
      </w:r>
    </w:p>
    <w:p w14:paraId="36118B37"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Hirabayashi, Y., R. Mahendran, S. Koirala, L. Konoshima, D. Yamazaki, S. Watanabe, H. Kim, S. Kanae (2013) Global flood risk under climate change, Nature Climate Change, 3, 816-821, doi:10.1038/nclimate1911.</w:t>
      </w:r>
    </w:p>
    <w:p w14:paraId="5A168390"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Hunter, N. M., M. S. Horritt, P. D. Bates, W. D. Wilson, and M. G. F. Werner, (2005) An adaptive time step solution for raster-based storage cell modeling of floodplain inundation, Advances in Water Resources, 28, 975–991.</w:t>
      </w:r>
    </w:p>
    <w:p w14:paraId="2CC20933"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Lehner, B., K. Verdin, and A. Jarvis (2008), New global hydrography derived from spaceborne elevation data, EOS Trans. AGU, 89(10), doi:10.1029/2008EO100001.</w:t>
      </w:r>
    </w:p>
    <w:p w14:paraId="2AE7B3DC"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Masutomi, Y., Y. Inui, K. Takahashi, and U. Matsuoka (2009), Development of highly accurate global polygonal drainage basin data, Hydrol. Processes, 23, 572-584, doi:10.1002/hyp.7186.</w:t>
      </w:r>
    </w:p>
    <w:p w14:paraId="15EBB998"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Pappenberger, F., E. Dutra, F. Wetterhall, and H. L. Cloke (2012) Deriving global flood hazard maps of fluvial floods through a physical model cascade, Hydrol. Earth Syst. Sci., 16, 4143-4156, doi:10.5194/hess-16-4143-2012.</w:t>
      </w:r>
    </w:p>
    <w:p w14:paraId="0F3BB851"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T. Oki., and S. Kanae (2009), Deriving a global river network map and its sub-grid topographic characteristics from a fine-resolution flow direction map, Hydrol. Earth Syst. Sci., 13, 2241–2251.</w:t>
      </w:r>
    </w:p>
    <w:p w14:paraId="011AA278"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S. Kanae, H. Kim, and T. Oki (2011), A physically-based description of floodplain inundation dynamics in a global river routing model. Water Resour. Res. 47, W04501, doi:10.1029/2010WR009726.</w:t>
      </w:r>
    </w:p>
    <w:p w14:paraId="75D77B0E"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H. Lee, D. E. Alsdorf, E. Dutra, H. Kim, S. Kanae, and T. Oki (2012a), Analysis of the water level</w:t>
      </w:r>
      <w:r>
        <w:rPr>
          <w:rFonts w:ascii="Arial" w:eastAsia="Arial" w:hAnsi="Arial" w:cs="Arial"/>
          <w:b/>
          <w:color w:val="000000"/>
          <w:sz w:val="21"/>
          <w:szCs w:val="21"/>
        </w:rPr>
        <w:t xml:space="preserve"> </w:t>
      </w:r>
      <w:r>
        <w:rPr>
          <w:rFonts w:ascii="Arial" w:eastAsia="Arial" w:hAnsi="Arial" w:cs="Arial"/>
          <w:color w:val="000000"/>
          <w:sz w:val="21"/>
          <w:szCs w:val="21"/>
        </w:rPr>
        <w:t>dynamics simulated by a global river model: A case study in the Amazon River, Water Resour. Res., 48, W09508,</w:t>
      </w:r>
      <w:r>
        <w:rPr>
          <w:rFonts w:ascii="Arial" w:eastAsia="Arial" w:hAnsi="Arial" w:cs="Arial"/>
          <w:b/>
          <w:color w:val="000000"/>
          <w:sz w:val="21"/>
          <w:szCs w:val="21"/>
        </w:rPr>
        <w:t xml:space="preserve"> </w:t>
      </w:r>
      <w:r>
        <w:rPr>
          <w:rFonts w:ascii="Arial" w:eastAsia="Arial" w:hAnsi="Arial" w:cs="Arial"/>
          <w:color w:val="000000"/>
          <w:sz w:val="21"/>
          <w:szCs w:val="21"/>
        </w:rPr>
        <w:t>doi:10.1029/2012WR011869.</w:t>
      </w:r>
    </w:p>
    <w:p w14:paraId="6698C165"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C. Baugh, P. D. Bates, S. Kanae, D. E. Alsdorf, and T. Oki (2012b), Adjustment of a spaceborne DEM for use in floodplain hydrodynamic modeling. J. Hydrol., 436-437, 81-91, doi:10.1016/j.jhydrol.2012.02.045.</w:t>
      </w:r>
    </w:p>
    <w:p w14:paraId="0D402812"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lastRenderedPageBreak/>
        <w:t>Yamazaki, D., G. A. M. de Almeida, and P. D. Bates (2013), Improving computational efficiency in global river models by implementing the local inertial flow equation and a vector-based river network map, Water Resources Research, published online.</w:t>
      </w:r>
    </w:p>
    <w:p w14:paraId="714DEEFC"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T. Sato, S. Kanae, Y. Hirabayashi, and P. D. Bates (2014a), Regional ﬂ ood dynamics in a bifurcating mega delta simulated in a global river model, Geophys. Res. Lett., 41, doi:10.1002/2014GL059744.</w:t>
      </w:r>
    </w:p>
    <w:p w14:paraId="55D63F71"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F. O ’ Loughlin, M. A. Trigg, Z. F. Miller, T. M. Pavelsky, and P. D. Bates (2014b), Development of the global width database for large rivers, Water Resour. Res., 50, doi:10.1002/2013WR014664.</w:t>
      </w:r>
    </w:p>
    <w:p w14:paraId="174CC2AC"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M.A. Trigg, D. Ikeshima (2015), Development of a global ~90 m water body map using multi-temporal Landsat images, Remote Sens. Env. 171, doi: 10.1016/j.rse.2015.10.014</w:t>
      </w:r>
    </w:p>
    <w:p w14:paraId="76D4F42F" w14:textId="77777777" w:rsidR="00954414" w:rsidRDefault="00E82155">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r>
        <w:rPr>
          <w:rFonts w:ascii="Arial" w:eastAsia="Arial" w:hAnsi="Arial" w:cs="Arial"/>
          <w:color w:val="000000"/>
          <w:sz w:val="21"/>
          <w:szCs w:val="21"/>
        </w:rPr>
        <w:t>Yamazaki, D., D. Ikeshima, R. Tawatari, T. Yamaguchi, F. O'Loughlin, J.C. Neal, C.C. Sampson, S. Kanae and P.D. Bates (2017), A high accuracy map of global terrain elevations, Geophysical Research Letters, 44, doi: 10.1002/2017GL072874</w:t>
      </w:r>
    </w:p>
    <w:p w14:paraId="62A895A6" w14:textId="77777777" w:rsidR="00954414" w:rsidRDefault="00954414">
      <w:pPr>
        <w:keepLines/>
        <w:widowControl w:val="0"/>
        <w:pBdr>
          <w:top w:val="nil"/>
          <w:left w:val="nil"/>
          <w:bottom w:val="nil"/>
          <w:right w:val="nil"/>
          <w:between w:val="nil"/>
        </w:pBdr>
        <w:spacing w:before="180" w:after="0" w:line="280" w:lineRule="auto"/>
        <w:ind w:left="420" w:hanging="420"/>
        <w:jc w:val="both"/>
        <w:rPr>
          <w:rFonts w:ascii="Arial" w:eastAsia="Arial" w:hAnsi="Arial" w:cs="Arial"/>
          <w:color w:val="000000"/>
          <w:sz w:val="21"/>
          <w:szCs w:val="21"/>
        </w:rPr>
      </w:pPr>
    </w:p>
    <w:p w14:paraId="7881F4C4" w14:textId="77777777" w:rsidR="00954414" w:rsidRDefault="00E82155">
      <w:pPr>
        <w:pStyle w:val="1"/>
        <w:pPrChange w:id="1582" w:author="ZHOU XUDONG" w:date="2020-08-19T16:54:00Z">
          <w:pPr>
            <w:keepNext/>
            <w:pBdr>
              <w:top w:val="nil"/>
              <w:left w:val="nil"/>
              <w:bottom w:val="nil"/>
              <w:right w:val="nil"/>
              <w:between w:val="nil"/>
            </w:pBdr>
            <w:spacing w:before="600" w:after="100" w:line="360" w:lineRule="auto"/>
          </w:pPr>
        </w:pPrChange>
      </w:pPr>
      <w:r>
        <w:br w:type="page"/>
      </w:r>
      <w:bookmarkStart w:id="1583" w:name="_Toc50476778"/>
      <w:r>
        <w:lastRenderedPageBreak/>
        <w:t>Version History</w:t>
      </w:r>
      <w:bookmarkEnd w:id="1583"/>
    </w:p>
    <w:p w14:paraId="2C97FFE3" w14:textId="77777777" w:rsidR="00954414" w:rsidRDefault="00E82155">
      <w:pPr>
        <w:pBdr>
          <w:top w:val="nil"/>
          <w:left w:val="nil"/>
          <w:bottom w:val="nil"/>
          <w:right w:val="nil"/>
          <w:between w:val="nil"/>
        </w:pBdr>
        <w:spacing w:after="180" w:line="420" w:lineRule="auto"/>
        <w:jc w:val="both"/>
        <w:rPr>
          <w:rFonts w:ascii="Arial" w:eastAsia="Arial" w:hAnsi="Arial" w:cs="Arial"/>
          <w:b/>
          <w:color w:val="000000"/>
          <w:sz w:val="21"/>
          <w:szCs w:val="21"/>
        </w:rPr>
      </w:pPr>
      <w:bookmarkStart w:id="1584" w:name="_ihv636" w:colFirst="0" w:colLast="0"/>
      <w:bookmarkEnd w:id="1584"/>
      <w:r>
        <w:rPr>
          <w:rFonts w:ascii="Arial" w:eastAsia="Arial" w:hAnsi="Arial" w:cs="Arial"/>
          <w:b/>
          <w:color w:val="000000"/>
          <w:sz w:val="21"/>
          <w:szCs w:val="21"/>
        </w:rPr>
        <w:t>CaMa-Flood Ver 1</w:t>
      </w:r>
    </w:p>
    <w:p w14:paraId="5E406488"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first version developed in U-Tokyo as a part of the master thesis of the developer. This version was used for the simulations in [Yamazaki et al., 2011, WRR].</w:t>
      </w:r>
    </w:p>
    <w:p w14:paraId="675D90AB" w14:textId="77777777" w:rsidR="00954414" w:rsidRDefault="00E82155">
      <w:pPr>
        <w:pBdr>
          <w:top w:val="nil"/>
          <w:left w:val="nil"/>
          <w:bottom w:val="nil"/>
          <w:right w:val="nil"/>
          <w:between w:val="nil"/>
        </w:pBdr>
        <w:spacing w:after="180" w:line="420" w:lineRule="auto"/>
        <w:jc w:val="both"/>
        <w:rPr>
          <w:rFonts w:ascii="Arial" w:eastAsia="Arial" w:hAnsi="Arial" w:cs="Arial"/>
          <w:b/>
          <w:color w:val="000000"/>
          <w:sz w:val="21"/>
          <w:szCs w:val="21"/>
        </w:rPr>
      </w:pPr>
      <w:bookmarkStart w:id="1585" w:name="_32hioqz" w:colFirst="0" w:colLast="0"/>
      <w:bookmarkEnd w:id="1585"/>
      <w:r>
        <w:rPr>
          <w:rFonts w:ascii="Arial" w:eastAsia="Arial" w:hAnsi="Arial" w:cs="Arial"/>
          <w:b/>
          <w:color w:val="000000"/>
          <w:sz w:val="21"/>
          <w:szCs w:val="21"/>
        </w:rPr>
        <w:t>CaMa-Flood Ver 2</w:t>
      </w:r>
    </w:p>
    <w:p w14:paraId="0B83D31B"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program was improved under the collaboration with ECMWF. Many schemes for improving the computational efficiency have been implemented to the model, including the 2D-map to 1D-vector conversion and parallelization using OpenMP and MPI. This version was used for the simulations in [Yamazaki et al., 2012a, WRR].</w:t>
      </w:r>
    </w:p>
    <w:p w14:paraId="5B466443" w14:textId="77777777" w:rsidR="00954414" w:rsidRDefault="00E82155">
      <w:pPr>
        <w:pBdr>
          <w:top w:val="nil"/>
          <w:left w:val="nil"/>
          <w:bottom w:val="nil"/>
          <w:right w:val="nil"/>
          <w:between w:val="nil"/>
        </w:pBdr>
        <w:spacing w:after="180" w:line="420" w:lineRule="auto"/>
        <w:jc w:val="both"/>
        <w:rPr>
          <w:rFonts w:ascii="Arial" w:eastAsia="Arial" w:hAnsi="Arial" w:cs="Arial"/>
          <w:b/>
          <w:color w:val="000000"/>
          <w:sz w:val="21"/>
          <w:szCs w:val="21"/>
        </w:rPr>
      </w:pPr>
      <w:bookmarkStart w:id="1586" w:name="_1hmsyys" w:colFirst="0" w:colLast="0"/>
      <w:bookmarkEnd w:id="1586"/>
      <w:r>
        <w:rPr>
          <w:rFonts w:ascii="Arial" w:eastAsia="Arial" w:hAnsi="Arial" w:cs="Arial"/>
          <w:b/>
          <w:color w:val="000000"/>
          <w:sz w:val="21"/>
          <w:szCs w:val="21"/>
        </w:rPr>
        <w:t>CaMa-Flood Ver 3</w:t>
      </w:r>
    </w:p>
    <w:p w14:paraId="368133AF" w14:textId="77777777" w:rsidR="00954414" w:rsidRDefault="00E82155">
      <w:pPr>
        <w:pBdr>
          <w:top w:val="nil"/>
          <w:left w:val="nil"/>
          <w:bottom w:val="nil"/>
          <w:right w:val="nil"/>
          <w:between w:val="nil"/>
        </w:pBdr>
        <w:spacing w:after="180" w:line="420" w:lineRule="auto"/>
        <w:ind w:firstLine="284"/>
        <w:jc w:val="both"/>
        <w:rPr>
          <w:rFonts w:ascii="Arial" w:eastAsia="Arial" w:hAnsi="Arial" w:cs="Arial"/>
          <w:color w:val="000000"/>
          <w:sz w:val="21"/>
          <w:szCs w:val="21"/>
        </w:rPr>
      </w:pPr>
      <w:r>
        <w:rPr>
          <w:rFonts w:ascii="Arial" w:eastAsia="Arial" w:hAnsi="Arial" w:cs="Arial"/>
          <w:color w:val="000000"/>
          <w:sz w:val="21"/>
          <w:szCs w:val="21"/>
        </w:rPr>
        <w:t>The routing scheme was finally stabilized in this version by implementing the local inertial equation developed in U-Bristol.</w:t>
      </w:r>
    </w:p>
    <w:p w14:paraId="15A89625"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3.0: Implementation of “the local inertial equation” and “the adaptive time step scheme”</w:t>
      </w:r>
    </w:p>
    <w:p w14:paraId="7F94CD8C"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3.1: New river network maps in which the elevations of river mouth are corrected to 0 m.</w:t>
      </w:r>
    </w:p>
    <w:p w14:paraId="0A9E7856"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3.2: Implementation of “the vector-based river network map”, and “the runoff interpolation considering mass conservation”. Many additional changes are included along with these new schemes.</w:t>
      </w:r>
    </w:p>
    <w:p w14:paraId="7C7B341C"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 xml:space="preserve">Ver 3.3.0: </w:t>
      </w:r>
      <w:r>
        <w:rPr>
          <w:rFonts w:ascii="Arial" w:eastAsia="Arial" w:hAnsi="Arial" w:cs="Arial"/>
          <w:strike/>
          <w:color w:val="000000"/>
          <w:sz w:val="21"/>
          <w:szCs w:val="21"/>
        </w:rPr>
        <w:t>The hybrid routing which uses both of the local inertial equation and the diffusive wave equation. The error of discharge calculation in high slope areas was fixed.</w:t>
      </w:r>
      <w:r>
        <w:rPr>
          <w:rFonts w:ascii="Arial" w:eastAsia="Arial" w:hAnsi="Arial" w:cs="Arial"/>
          <w:color w:val="000000"/>
          <w:sz w:val="21"/>
          <w:szCs w:val="21"/>
        </w:rPr>
        <w:t xml:space="preserve"> (problem solved in v3.3.1)</w:t>
      </w:r>
    </w:p>
    <w:p w14:paraId="1D8B1135"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3.3.1: The stabilized local inertial equation (instead of the hybrid routing). This version is used for the simulation in [Yamazaki et al , 2013]</w:t>
      </w:r>
    </w:p>
    <w:p w14:paraId="7B1FDB9E"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lastRenderedPageBreak/>
        <w:t>Ver 3.4.0: Floodplain flow is implemented. Minor changes in model structure (e.g. diagnostic variable, subroutine names at the control level.)</w:t>
      </w:r>
    </w:p>
    <w:p w14:paraId="1039338A"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3.4.4: Regionalization, Downscaling, Input matrix generation.</w:t>
      </w:r>
    </w:p>
    <w:p w14:paraId="7D7AE169"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3.4.5: Bug fix in elevation map.</w:t>
      </w:r>
    </w:p>
    <w:p w14:paraId="6E2686C2"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3.5: Test Version for Bifurcation Flow (not distributed)</w:t>
      </w:r>
    </w:p>
    <w:p w14:paraId="570CA601"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3.6.0: Test Version for Global Bifurcation and GDW-LR</w:t>
      </w:r>
    </w:p>
    <w:p w14:paraId="1B495300" w14:textId="77777777" w:rsidR="00954414" w:rsidRDefault="00E82155">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r>
        <w:rPr>
          <w:rFonts w:ascii="Arial" w:eastAsia="Arial" w:hAnsi="Arial" w:cs="Arial"/>
          <w:color w:val="000000"/>
          <w:sz w:val="21"/>
          <w:szCs w:val="21"/>
        </w:rPr>
        <w:t>Ver 3.6.1 Distributed Version: Global Bifurcation Flow, GWD-LR, etc.</w:t>
      </w:r>
    </w:p>
    <w:p w14:paraId="6701EA49" w14:textId="1307A3F1" w:rsidR="00954414" w:rsidRDefault="00E82155">
      <w:pPr>
        <w:numPr>
          <w:ilvl w:val="0"/>
          <w:numId w:val="1"/>
        </w:numPr>
        <w:pBdr>
          <w:top w:val="nil"/>
          <w:left w:val="nil"/>
          <w:bottom w:val="nil"/>
          <w:right w:val="nil"/>
          <w:between w:val="nil"/>
        </w:pBdr>
        <w:spacing w:after="180" w:line="420" w:lineRule="auto"/>
        <w:jc w:val="both"/>
        <w:rPr>
          <w:ins w:id="1587" w:author="ZHOU XUDONG" w:date="2020-08-19T16:54:00Z"/>
          <w:rFonts w:ascii="Arial" w:eastAsia="Arial" w:hAnsi="Arial" w:cs="Arial"/>
          <w:color w:val="000000"/>
          <w:sz w:val="21"/>
          <w:szCs w:val="21"/>
        </w:rPr>
      </w:pPr>
      <w:r>
        <w:rPr>
          <w:rFonts w:ascii="Arial" w:eastAsia="Arial" w:hAnsi="Arial" w:cs="Arial"/>
          <w:color w:val="000000"/>
          <w:sz w:val="21"/>
          <w:szCs w:val="21"/>
        </w:rPr>
        <w:t>Ver 3.6.2 Bug fix.</w:t>
      </w:r>
    </w:p>
    <w:p w14:paraId="17198B32" w14:textId="65B448D7" w:rsidR="001226F0" w:rsidRPr="00E53D44" w:rsidRDefault="00F87484" w:rsidP="00E53D44">
      <w:pPr>
        <w:numPr>
          <w:ilvl w:val="0"/>
          <w:numId w:val="1"/>
        </w:numPr>
        <w:pBdr>
          <w:top w:val="nil"/>
          <w:left w:val="nil"/>
          <w:bottom w:val="nil"/>
          <w:right w:val="nil"/>
          <w:between w:val="nil"/>
        </w:pBdr>
        <w:spacing w:after="180" w:line="420" w:lineRule="auto"/>
        <w:jc w:val="both"/>
        <w:rPr>
          <w:ins w:id="1588" w:author="ZHOU XUDONG" w:date="2020-09-08T16:50:00Z"/>
          <w:rFonts w:ascii="Arial" w:eastAsia="Arial" w:hAnsi="Arial" w:cs="Arial"/>
          <w:color w:val="000000"/>
          <w:sz w:val="21"/>
          <w:szCs w:val="21"/>
        </w:rPr>
      </w:pPr>
      <w:ins w:id="1589" w:author="ZHOU XUDONG" w:date="2020-08-19T16:54:00Z">
        <w:r>
          <w:rPr>
            <w:rFonts w:ascii="Arial" w:eastAsia="Arial" w:hAnsi="Arial" w:cs="Arial"/>
            <w:color w:val="000000"/>
            <w:sz w:val="21"/>
            <w:szCs w:val="21"/>
          </w:rPr>
          <w:t>Ver 3.9.</w:t>
        </w:r>
      </w:ins>
      <w:ins w:id="1590" w:author="ZHOU XUDONG" w:date="2020-09-08T16:50:00Z">
        <w:r w:rsidR="001226F0">
          <w:rPr>
            <w:rFonts w:ascii="Arial" w:eastAsia="Arial" w:hAnsi="Arial" w:cs="Arial"/>
            <w:color w:val="000000"/>
            <w:sz w:val="21"/>
            <w:szCs w:val="21"/>
          </w:rPr>
          <w:t xml:space="preserve">4 </w:t>
        </w:r>
      </w:ins>
      <w:ins w:id="1591" w:author="ZHOU XUDONG" w:date="2020-09-08T16:51:00Z">
        <w:r w:rsidR="001226F0" w:rsidRPr="001226F0">
          <w:rPr>
            <w:rFonts w:ascii="Arial" w:eastAsia="Arial" w:hAnsi="Arial" w:cs="Arial"/>
            <w:color w:val="000000"/>
            <w:sz w:val="21"/>
            <w:szCs w:val="21"/>
          </w:rPr>
          <w:t>Latest topography datasets (MERIT Hydro) was integrated, and FLOW upscaling algorithm was updated.</w:t>
        </w:r>
      </w:ins>
      <w:ins w:id="1592" w:author="ZHOU XUDONG" w:date="2020-09-08T16:52:00Z">
        <w:r w:rsidR="002525FE">
          <w:rPr>
            <w:rFonts w:ascii="Arial" w:eastAsia="Arial" w:hAnsi="Arial" w:cs="Arial"/>
            <w:color w:val="000000"/>
            <w:sz w:val="21"/>
            <w:szCs w:val="21"/>
          </w:rPr>
          <w:t xml:space="preserve"> Changes in filenames and code structures.</w:t>
        </w:r>
      </w:ins>
    </w:p>
    <w:p w14:paraId="27290435" w14:textId="50CA2484" w:rsidR="00F87484" w:rsidRDefault="001226F0">
      <w:pPr>
        <w:numPr>
          <w:ilvl w:val="0"/>
          <w:numId w:val="1"/>
        </w:numPr>
        <w:pBdr>
          <w:top w:val="nil"/>
          <w:left w:val="nil"/>
          <w:bottom w:val="nil"/>
          <w:right w:val="nil"/>
          <w:between w:val="nil"/>
        </w:pBdr>
        <w:spacing w:after="180" w:line="420" w:lineRule="auto"/>
        <w:jc w:val="both"/>
        <w:rPr>
          <w:ins w:id="1593" w:author="ZHOU XUDONG" w:date="2020-08-19T16:54:00Z"/>
          <w:rFonts w:ascii="Arial" w:eastAsia="Arial" w:hAnsi="Arial" w:cs="Arial"/>
          <w:color w:val="000000"/>
          <w:sz w:val="21"/>
          <w:szCs w:val="21"/>
        </w:rPr>
      </w:pPr>
      <w:ins w:id="1594" w:author="ZHOU XUDONG" w:date="2020-09-08T16:50:00Z">
        <w:r>
          <w:rPr>
            <w:rFonts w:ascii="Arial" w:eastAsia="Arial" w:hAnsi="Arial" w:cs="Arial"/>
            <w:color w:val="000000"/>
            <w:sz w:val="21"/>
            <w:szCs w:val="21"/>
          </w:rPr>
          <w:t>Ver 3.9.</w:t>
        </w:r>
      </w:ins>
      <w:ins w:id="1595" w:author="ZHOU XUDONG" w:date="2020-08-19T16:54:00Z">
        <w:r w:rsidR="00F87484">
          <w:rPr>
            <w:rFonts w:ascii="Arial" w:eastAsia="Arial" w:hAnsi="Arial" w:cs="Arial"/>
            <w:color w:val="000000"/>
            <w:sz w:val="21"/>
            <w:szCs w:val="21"/>
          </w:rPr>
          <w:t>5</w:t>
        </w:r>
      </w:ins>
      <w:ins w:id="1596" w:author="ZHOU XUDONG" w:date="2020-09-08T16:49:00Z">
        <w:r w:rsidR="002E1A3C">
          <w:rPr>
            <w:rFonts w:ascii="Arial" w:eastAsia="Arial" w:hAnsi="Arial" w:cs="Arial"/>
            <w:color w:val="000000"/>
            <w:sz w:val="21"/>
            <w:szCs w:val="21"/>
          </w:rPr>
          <w:t xml:space="preserve"> Bug fix. </w:t>
        </w:r>
      </w:ins>
    </w:p>
    <w:p w14:paraId="5BD40AA8" w14:textId="0E0ADC52" w:rsidR="00F87484" w:rsidRDefault="00F87484">
      <w:pPr>
        <w:numPr>
          <w:ilvl w:val="0"/>
          <w:numId w:val="1"/>
        </w:numPr>
        <w:pBdr>
          <w:top w:val="nil"/>
          <w:left w:val="nil"/>
          <w:bottom w:val="nil"/>
          <w:right w:val="nil"/>
          <w:between w:val="nil"/>
        </w:pBdr>
        <w:spacing w:after="180" w:line="420" w:lineRule="auto"/>
        <w:jc w:val="both"/>
        <w:rPr>
          <w:ins w:id="1597" w:author="ZHOU XUDONG" w:date="2020-08-19T16:54:00Z"/>
          <w:rFonts w:ascii="Arial" w:eastAsia="Arial" w:hAnsi="Arial" w:cs="Arial"/>
          <w:color w:val="000000"/>
          <w:sz w:val="21"/>
          <w:szCs w:val="21"/>
        </w:rPr>
      </w:pPr>
      <w:ins w:id="1598" w:author="ZHOU XUDONG" w:date="2020-08-19T16:54:00Z">
        <w:r>
          <w:rPr>
            <w:rFonts w:ascii="Arial" w:eastAsia="Arial" w:hAnsi="Arial" w:cs="Arial"/>
            <w:color w:val="000000"/>
            <w:sz w:val="21"/>
            <w:szCs w:val="21"/>
          </w:rPr>
          <w:t xml:space="preserve">Ver 3.9.6a </w:t>
        </w:r>
      </w:ins>
      <w:ins w:id="1599" w:author="ZHOU XUDONG" w:date="2020-09-08T16:54:00Z">
        <w:r w:rsidR="00574338">
          <w:rPr>
            <w:rFonts w:ascii="Arial" w:eastAsia="Arial" w:hAnsi="Arial" w:cs="Arial"/>
            <w:color w:val="000000"/>
            <w:sz w:val="21"/>
            <w:szCs w:val="21"/>
          </w:rPr>
          <w:t xml:space="preserve">Bug fix. </w:t>
        </w:r>
      </w:ins>
    </w:p>
    <w:p w14:paraId="38F80491" w14:textId="7EC11917" w:rsidR="00F87484" w:rsidRDefault="00F87484">
      <w:pPr>
        <w:numPr>
          <w:ilvl w:val="0"/>
          <w:numId w:val="1"/>
        </w:numPr>
        <w:pBdr>
          <w:top w:val="nil"/>
          <w:left w:val="nil"/>
          <w:bottom w:val="nil"/>
          <w:right w:val="nil"/>
          <w:between w:val="nil"/>
        </w:pBdr>
        <w:spacing w:after="180" w:line="420" w:lineRule="auto"/>
        <w:jc w:val="both"/>
        <w:rPr>
          <w:ins w:id="1600" w:author="山崎　大" w:date="2020-12-23T13:48:00Z"/>
          <w:rFonts w:ascii="Arial" w:eastAsia="Arial" w:hAnsi="Arial" w:cs="Arial"/>
          <w:color w:val="000000"/>
          <w:sz w:val="21"/>
          <w:szCs w:val="21"/>
        </w:rPr>
      </w:pPr>
      <w:ins w:id="1601" w:author="ZHOU XUDONG" w:date="2020-08-19T16:54:00Z">
        <w:r>
          <w:rPr>
            <w:rFonts w:ascii="Arial" w:eastAsia="Arial" w:hAnsi="Arial" w:cs="Arial"/>
            <w:color w:val="000000"/>
            <w:sz w:val="21"/>
            <w:szCs w:val="21"/>
          </w:rPr>
          <w:t>Ver 3.9.6b</w:t>
        </w:r>
      </w:ins>
      <w:ins w:id="1602" w:author="ZHOU XUDONG" w:date="2020-08-19T16:55:00Z">
        <w:r>
          <w:rPr>
            <w:rFonts w:ascii="Arial" w:eastAsia="Arial" w:hAnsi="Arial" w:cs="Arial"/>
            <w:color w:val="000000"/>
            <w:sz w:val="21"/>
            <w:szCs w:val="21"/>
          </w:rPr>
          <w:t xml:space="preserve"> Bug fix in restarting process</w:t>
        </w:r>
      </w:ins>
      <w:ins w:id="1603" w:author="ZHOU XUDONG" w:date="2020-09-08T16:53:00Z">
        <w:r w:rsidR="009F4EF0">
          <w:rPr>
            <w:rFonts w:ascii="Arial" w:eastAsia="Arial" w:hAnsi="Arial" w:cs="Arial"/>
            <w:color w:val="000000"/>
            <w:sz w:val="21"/>
            <w:szCs w:val="21"/>
          </w:rPr>
          <w:t xml:space="preserve">. </w:t>
        </w:r>
      </w:ins>
    </w:p>
    <w:p w14:paraId="50EC7D24" w14:textId="74340132" w:rsidR="00FA1252" w:rsidRDefault="00FA1252">
      <w:pPr>
        <w:numPr>
          <w:ilvl w:val="0"/>
          <w:numId w:val="1"/>
        </w:numPr>
        <w:pBdr>
          <w:top w:val="nil"/>
          <w:left w:val="nil"/>
          <w:bottom w:val="nil"/>
          <w:right w:val="nil"/>
          <w:between w:val="nil"/>
        </w:pBdr>
        <w:spacing w:after="180" w:line="420" w:lineRule="auto"/>
        <w:jc w:val="both"/>
        <w:rPr>
          <w:rFonts w:ascii="Arial" w:eastAsia="Arial" w:hAnsi="Arial" w:cs="Arial"/>
          <w:color w:val="000000"/>
          <w:sz w:val="21"/>
          <w:szCs w:val="21"/>
        </w:rPr>
      </w:pPr>
      <w:ins w:id="1604" w:author="山崎　大" w:date="2020-12-23T13:48:00Z">
        <w:r>
          <w:rPr>
            <w:rFonts w:ascii="Arial" w:eastAsia="Arial" w:hAnsi="Arial" w:cs="Arial"/>
            <w:color w:val="000000"/>
            <w:sz w:val="21"/>
            <w:szCs w:val="21"/>
          </w:rPr>
          <w:t>Ver 4.0: official release of the new version. (contents are virtually same as v3.96</w:t>
        </w:r>
        <w:r w:rsidR="00D81909">
          <w:rPr>
            <w:rFonts w:ascii="Arial" w:eastAsia="Arial" w:hAnsi="Arial" w:cs="Arial"/>
            <w:color w:val="000000"/>
            <w:sz w:val="21"/>
            <w:szCs w:val="21"/>
          </w:rPr>
          <w:t xml:space="preserve">b, with some </w:t>
        </w:r>
      </w:ins>
      <w:ins w:id="1605" w:author="山崎　大" w:date="2020-12-23T13:49:00Z">
        <w:r w:rsidR="00D81909">
          <w:rPr>
            <w:rFonts w:ascii="Arial" w:eastAsia="Arial" w:hAnsi="Arial" w:cs="Arial"/>
            <w:color w:val="000000"/>
            <w:sz w:val="21"/>
            <w:szCs w:val="21"/>
          </w:rPr>
          <w:t>minor correction</w:t>
        </w:r>
        <w:r w:rsidR="00B905CB">
          <w:rPr>
            <w:rFonts w:ascii="Arial" w:eastAsia="Arial" w:hAnsi="Arial" w:cs="Arial"/>
            <w:color w:val="000000"/>
            <w:sz w:val="21"/>
            <w:szCs w:val="21"/>
          </w:rPr>
          <w:t>s</w:t>
        </w:r>
      </w:ins>
      <w:ins w:id="1606" w:author="山崎　大" w:date="2020-12-23T13:48:00Z">
        <w:r>
          <w:rPr>
            <w:rFonts w:ascii="Arial" w:eastAsia="Arial" w:hAnsi="Arial" w:cs="Arial"/>
            <w:color w:val="000000"/>
            <w:sz w:val="21"/>
            <w:szCs w:val="21"/>
          </w:rPr>
          <w:t>)</w:t>
        </w:r>
      </w:ins>
    </w:p>
    <w:p w14:paraId="4F85D0B4" w14:textId="0886C9CC" w:rsidR="00954414" w:rsidRDefault="00954414">
      <w:pPr>
        <w:pBdr>
          <w:top w:val="nil"/>
          <w:left w:val="nil"/>
          <w:bottom w:val="nil"/>
          <w:right w:val="nil"/>
          <w:between w:val="nil"/>
        </w:pBdr>
        <w:spacing w:after="180" w:line="420" w:lineRule="auto"/>
        <w:ind w:left="360"/>
        <w:jc w:val="both"/>
        <w:rPr>
          <w:ins w:id="1607" w:author="ZHOU XUDONG" w:date="2020-09-08T16:50:00Z"/>
          <w:rFonts w:ascii="Arial" w:eastAsia="Arial" w:hAnsi="Arial" w:cs="Arial"/>
          <w:color w:val="000000"/>
          <w:sz w:val="21"/>
          <w:szCs w:val="21"/>
        </w:rPr>
      </w:pPr>
    </w:p>
    <w:p w14:paraId="332D262C" w14:textId="598AB3A9" w:rsidR="001226F0" w:rsidDel="002525FE" w:rsidRDefault="001226F0" w:rsidP="001226F0">
      <w:pPr>
        <w:pBdr>
          <w:top w:val="nil"/>
          <w:left w:val="nil"/>
          <w:bottom w:val="nil"/>
          <w:right w:val="nil"/>
          <w:between w:val="nil"/>
        </w:pBdr>
        <w:spacing w:after="180" w:line="420" w:lineRule="auto"/>
        <w:jc w:val="both"/>
        <w:rPr>
          <w:del w:id="1608" w:author="ZHOU XUDONG" w:date="2020-09-08T16:52:00Z"/>
          <w:moveTo w:id="1609" w:author="ZHOU XUDONG" w:date="2020-09-08T16:50:00Z"/>
          <w:rFonts w:ascii="Arial" w:eastAsia="Arial" w:hAnsi="Arial" w:cs="Arial"/>
          <w:color w:val="000000"/>
          <w:sz w:val="21"/>
          <w:szCs w:val="21"/>
        </w:rPr>
      </w:pPr>
      <w:moveToRangeStart w:id="1610" w:author="ZHOU XUDONG" w:date="2020-09-08T16:50:00Z" w:name="move50476250"/>
      <w:moveTo w:id="1611" w:author="ZHOU XUDONG" w:date="2020-09-08T16:50:00Z">
        <w:del w:id="1612" w:author="ZHOU XUDONG" w:date="2020-09-08T16:52:00Z">
          <w:r w:rsidDel="002525FE">
            <w:rPr>
              <w:rFonts w:ascii="Arial" w:eastAsia="Arial" w:hAnsi="Arial" w:cs="Arial"/>
              <w:b/>
              <w:i/>
              <w:color w:val="0070C0"/>
              <w:sz w:val="21"/>
              <w:szCs w:val="21"/>
            </w:rPr>
            <w:delText>Early-adapter version release</w:delText>
          </w:r>
          <w:r w:rsidDel="002525FE">
            <w:rPr>
              <w:rFonts w:ascii="Arial" w:eastAsia="Arial" w:hAnsi="Arial" w:cs="Arial"/>
              <w:color w:val="000000"/>
              <w:sz w:val="21"/>
              <w:szCs w:val="21"/>
            </w:rPr>
            <w:delText xml:space="preserve"> [v3.9.4].</w:delText>
          </w:r>
        </w:del>
      </w:moveTo>
    </w:p>
    <w:p w14:paraId="661E2F30" w14:textId="73BB8486" w:rsidR="001226F0" w:rsidDel="001226F0" w:rsidRDefault="001226F0" w:rsidP="001226F0">
      <w:pPr>
        <w:pBdr>
          <w:top w:val="nil"/>
          <w:left w:val="nil"/>
          <w:bottom w:val="nil"/>
          <w:right w:val="nil"/>
          <w:between w:val="nil"/>
        </w:pBdr>
        <w:spacing w:after="180" w:line="420" w:lineRule="auto"/>
        <w:jc w:val="both"/>
        <w:rPr>
          <w:del w:id="1613" w:author="ZHOU XUDONG" w:date="2020-09-08T16:51:00Z"/>
          <w:moveTo w:id="1614" w:author="ZHOU XUDONG" w:date="2020-09-08T16:50:00Z"/>
          <w:rFonts w:ascii="Arial" w:eastAsia="Arial" w:hAnsi="Arial" w:cs="Arial"/>
          <w:color w:val="000000"/>
          <w:sz w:val="21"/>
          <w:szCs w:val="21"/>
        </w:rPr>
      </w:pPr>
      <w:moveTo w:id="1615" w:author="ZHOU XUDONG" w:date="2020-09-08T16:50:00Z">
        <w:del w:id="1616" w:author="ZHOU XUDONG" w:date="2020-09-08T16:51:00Z">
          <w:r w:rsidDel="001226F0">
            <w:rPr>
              <w:rFonts w:ascii="Arial" w:eastAsia="Arial" w:hAnsi="Arial" w:cs="Arial"/>
              <w:color w:val="000000"/>
              <w:sz w:val="21"/>
              <w:szCs w:val="21"/>
            </w:rPr>
            <w:delText>- All known bugs in the test versions (v3.9.0 ~ v3.9.3) were solved.</w:delText>
          </w:r>
        </w:del>
      </w:moveTo>
    </w:p>
    <w:p w14:paraId="2F053009" w14:textId="6AC39A5C" w:rsidR="001226F0" w:rsidDel="001226F0" w:rsidRDefault="001226F0" w:rsidP="001226F0">
      <w:pPr>
        <w:pBdr>
          <w:top w:val="nil"/>
          <w:left w:val="nil"/>
          <w:bottom w:val="nil"/>
          <w:right w:val="nil"/>
          <w:between w:val="nil"/>
        </w:pBdr>
        <w:spacing w:after="180" w:line="420" w:lineRule="auto"/>
        <w:jc w:val="both"/>
        <w:rPr>
          <w:del w:id="1617" w:author="ZHOU XUDONG" w:date="2020-09-08T16:51:00Z"/>
          <w:moveTo w:id="1618" w:author="ZHOU XUDONG" w:date="2020-09-08T16:50:00Z"/>
          <w:rFonts w:ascii="Arial" w:eastAsia="Arial" w:hAnsi="Arial" w:cs="Arial"/>
          <w:color w:val="000000"/>
          <w:sz w:val="21"/>
          <w:szCs w:val="21"/>
        </w:rPr>
      </w:pPr>
      <w:moveTo w:id="1619" w:author="ZHOU XUDONG" w:date="2020-09-08T16:50:00Z">
        <w:del w:id="1620" w:author="ZHOU XUDONG" w:date="2020-09-08T16:51:00Z">
          <w:r w:rsidDel="001226F0">
            <w:rPr>
              <w:rFonts w:ascii="Arial" w:eastAsia="Arial" w:hAnsi="Arial" w:cs="Arial"/>
              <w:color w:val="000000"/>
              <w:sz w:val="21"/>
              <w:szCs w:val="21"/>
            </w:rPr>
            <w:delText>- Latest topography datasets (MERIT Hydro) was integrated, and FLOW upscaling algorithm was updated.</w:delText>
          </w:r>
        </w:del>
      </w:moveTo>
    </w:p>
    <w:p w14:paraId="75109CD0" w14:textId="580E7AF4" w:rsidR="001226F0" w:rsidRPr="008130DB" w:rsidDel="002525FE" w:rsidRDefault="001226F0" w:rsidP="001226F0">
      <w:pPr>
        <w:pBdr>
          <w:top w:val="nil"/>
          <w:left w:val="nil"/>
          <w:bottom w:val="nil"/>
          <w:right w:val="nil"/>
          <w:between w:val="nil"/>
        </w:pBdr>
        <w:spacing w:after="180" w:line="420" w:lineRule="auto"/>
        <w:jc w:val="both"/>
        <w:rPr>
          <w:del w:id="1621" w:author="ZHOU XUDONG" w:date="2020-09-08T16:52:00Z"/>
          <w:moveTo w:id="1622" w:author="ZHOU XUDONG" w:date="2020-09-08T16:50:00Z"/>
          <w:rFonts w:ascii="Arial" w:eastAsia="Arial" w:hAnsi="Arial" w:cs="Arial"/>
          <w:b/>
          <w:color w:val="000000"/>
          <w:sz w:val="24"/>
          <w:szCs w:val="24"/>
        </w:rPr>
      </w:pPr>
      <w:moveTo w:id="1623" w:author="ZHOU XUDONG" w:date="2020-09-08T16:50:00Z">
        <w:del w:id="1624" w:author="ZHOU XUDONG" w:date="2020-09-08T16:52:00Z">
          <w:r w:rsidDel="002525FE">
            <w:rPr>
              <w:rFonts w:ascii="Arial" w:eastAsia="Arial" w:hAnsi="Arial" w:cs="Arial"/>
              <w:color w:val="000000"/>
              <w:sz w:val="21"/>
              <w:szCs w:val="21"/>
            </w:rPr>
            <w:delText>- The CaMa-Flood code remains almost same as the previous version (v3.6), while some changes in filenames and code structure exist.</w:delText>
          </w:r>
        </w:del>
      </w:moveTo>
    </w:p>
    <w:moveToRangeEnd w:id="1610"/>
    <w:p w14:paraId="190014DD" w14:textId="77777777" w:rsidR="001226F0" w:rsidRDefault="001226F0">
      <w:pPr>
        <w:pBdr>
          <w:top w:val="nil"/>
          <w:left w:val="nil"/>
          <w:bottom w:val="nil"/>
          <w:right w:val="nil"/>
          <w:between w:val="nil"/>
        </w:pBdr>
        <w:spacing w:after="180" w:line="420" w:lineRule="auto"/>
        <w:ind w:left="360"/>
        <w:jc w:val="both"/>
        <w:rPr>
          <w:rFonts w:ascii="Arial" w:eastAsia="Arial" w:hAnsi="Arial" w:cs="Arial"/>
          <w:color w:val="000000"/>
          <w:sz w:val="21"/>
          <w:szCs w:val="21"/>
        </w:rPr>
      </w:pPr>
    </w:p>
    <w:sectPr w:rsidR="001226F0">
      <w:footerReference w:type="default" r:id="rId34"/>
      <w:pgSz w:w="11906" w:h="16838"/>
      <w:pgMar w:top="1701" w:right="1701" w:bottom="1418" w:left="1701"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1" w:author="ZHOU XUDONG" w:date="2020-08-18T21:12:00Z" w:initials="ZX">
    <w:p w14:paraId="2EAC1CA0" w14:textId="0A030A2A" w:rsidR="00E01C07" w:rsidRDefault="00E01C07">
      <w:pPr>
        <w:pStyle w:val="ab"/>
      </w:pPr>
      <w:r>
        <w:rPr>
          <w:rStyle w:val="aa"/>
        </w:rPr>
        <w:annotationRef/>
      </w:r>
      <w:r>
        <w:t xml:space="preserve">There is one additional folder “util” in the latest version. Shall I make this graphic editable as a table? </w:t>
      </w:r>
    </w:p>
  </w:comment>
  <w:comment w:id="518" w:author="ZHOU XUDONG" w:date="2020-08-18T20:59:00Z" w:initials="ZX">
    <w:p w14:paraId="7E3DE81D" w14:textId="77777777" w:rsidR="00E01C07" w:rsidRDefault="00E01C07">
      <w:pPr>
        <w:pStyle w:val="ab"/>
      </w:pPr>
      <w:r>
        <w:rPr>
          <w:rStyle w:val="aa"/>
        </w:rPr>
        <w:annotationRef/>
      </w:r>
      <w:r>
        <w:t>Please note that in current etc/</w:t>
      </w:r>
    </w:p>
    <w:p w14:paraId="27FE9E91" w14:textId="77777777" w:rsidR="00E01C07" w:rsidRDefault="00E01C07">
      <w:pPr>
        <w:pStyle w:val="ab"/>
      </w:pPr>
      <w:r>
        <w:t xml:space="preserve">Ps -u $USER has not been changed. </w:t>
      </w:r>
    </w:p>
    <w:p w14:paraId="6E15E83B" w14:textId="77777777" w:rsidR="00E01C07" w:rsidRPr="0020609D" w:rsidRDefault="00E01C07" w:rsidP="0020609D">
      <w:pPr>
        <w:spacing w:after="0" w:line="240" w:lineRule="auto"/>
        <w:rPr>
          <w:rFonts w:ascii="Times New Roman" w:eastAsia="Times New Roman" w:hAnsi="Times New Roman" w:cs="Times New Roman"/>
          <w:sz w:val="24"/>
          <w:szCs w:val="24"/>
          <w:lang/>
        </w:rPr>
      </w:pPr>
      <w:r w:rsidRPr="0020609D">
        <w:rPr>
          <w:rFonts w:ascii="Helvetica" w:eastAsia="Times New Roman" w:hAnsi="Helvetica" w:cs="Times New Roman"/>
          <w:color w:val="222222"/>
          <w:sz w:val="24"/>
          <w:szCs w:val="24"/>
          <w:shd w:val="clear" w:color="auto" w:fill="FFFFFF"/>
          <w:lang/>
        </w:rPr>
        <w:t> "</w:t>
      </w:r>
      <w:r w:rsidRPr="0020609D">
        <w:rPr>
          <w:rFonts w:ascii="Helvetica" w:eastAsia="Times New Roman" w:hAnsi="Helvetica" w:cs="Times New Roman"/>
          <w:color w:val="222222"/>
          <w:sz w:val="24"/>
          <w:szCs w:val="24"/>
          <w:lang/>
        </w:rPr>
        <w:t>ps</w:t>
      </w:r>
      <w:r w:rsidRPr="0020609D">
        <w:rPr>
          <w:rFonts w:ascii="Helvetica" w:eastAsia="Times New Roman" w:hAnsi="Helvetica" w:cs="Times New Roman"/>
          <w:color w:val="222222"/>
          <w:sz w:val="24"/>
          <w:szCs w:val="24"/>
          <w:shd w:val="clear" w:color="auto" w:fill="FFFFFF"/>
          <w:lang/>
        </w:rPr>
        <w:t> </w:t>
      </w:r>
      <w:r w:rsidRPr="0020609D">
        <w:rPr>
          <w:rFonts w:ascii="Helvetica" w:eastAsia="Times New Roman" w:hAnsi="Helvetica" w:cs="Times New Roman"/>
          <w:color w:val="222222"/>
          <w:sz w:val="24"/>
          <w:szCs w:val="24"/>
          <w:lang/>
        </w:rPr>
        <w:t>aux</w:t>
      </w:r>
      <w:r w:rsidRPr="0020609D">
        <w:rPr>
          <w:rFonts w:ascii="Helvetica" w:eastAsia="Times New Roman" w:hAnsi="Helvetica" w:cs="Times New Roman"/>
          <w:color w:val="222222"/>
          <w:sz w:val="24"/>
          <w:szCs w:val="24"/>
          <w:shd w:val="clear" w:color="auto" w:fill="FFFFFF"/>
          <w:lang/>
        </w:rPr>
        <w:t> | grep $USER | grep $PROGRAM  “ </w:t>
      </w:r>
    </w:p>
    <w:p w14:paraId="597B0B2E" w14:textId="77777777" w:rsidR="00E01C07" w:rsidRPr="0020609D" w:rsidRDefault="00E01C07">
      <w:pPr>
        <w:pStyle w:val="ab"/>
        <w:rPr>
          <w:lang/>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AC1CA0" w15:done="0"/>
  <w15:commentEx w15:paraId="597B0B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6C2B7" w16cex:dateUtc="2020-08-18T12:12:00Z"/>
  <w16cex:commentExtensible w16cex:durableId="22E6BF98" w16cex:dateUtc="2020-08-18T1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AC1CA0" w16cid:durableId="22E6C2B7"/>
  <w16cid:commentId w16cid:paraId="597B0B2E" w16cid:durableId="22E6B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03CF2" w14:textId="77777777" w:rsidR="00A32F39" w:rsidRDefault="00A32F39">
      <w:pPr>
        <w:spacing w:after="0" w:line="240" w:lineRule="auto"/>
      </w:pPr>
      <w:r>
        <w:separator/>
      </w:r>
    </w:p>
  </w:endnote>
  <w:endnote w:type="continuationSeparator" w:id="0">
    <w:p w14:paraId="01D5A81C" w14:textId="77777777" w:rsidR="00A32F39" w:rsidRDefault="00A32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8AC0B" w14:textId="77777777" w:rsidR="00E01C07" w:rsidRDefault="00E01C07">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71CE92E" w14:textId="77777777" w:rsidR="00E01C07" w:rsidRDefault="00E01C07">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8FF78" w14:textId="77777777" w:rsidR="00A32F39" w:rsidRDefault="00A32F39">
      <w:pPr>
        <w:spacing w:after="0" w:line="240" w:lineRule="auto"/>
      </w:pPr>
      <w:r>
        <w:separator/>
      </w:r>
    </w:p>
  </w:footnote>
  <w:footnote w:type="continuationSeparator" w:id="0">
    <w:p w14:paraId="7DF9D835" w14:textId="77777777" w:rsidR="00A32F39" w:rsidRDefault="00A32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9410D"/>
    <w:multiLevelType w:val="multilevel"/>
    <w:tmpl w:val="B58658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65F2611"/>
    <w:multiLevelType w:val="hybridMultilevel"/>
    <w:tmpl w:val="5C74226E"/>
    <w:lvl w:ilvl="0" w:tplc="DA56A7F2">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山崎　大">
    <w15:presenceInfo w15:providerId="AD" w15:userId="S::0900814932@utac.u-tokyo.ac.jp::1412f824-a7f1-40ba-bef7-b44383f7908a"/>
  </w15:person>
  <w15:person w15:author="ZHOU XUDONG">
    <w15:presenceInfo w15:providerId="AD" w15:userId="S::2474055578@utac.u-tokyo.ac.jp::8f5ce1f1-6ce7-484c-afff-bfdff6241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2"/>
  <w:bordersDoNotSurroundHeader/>
  <w:bordersDoNotSurroundFooter/>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414"/>
    <w:rsid w:val="00042881"/>
    <w:rsid w:val="000441C9"/>
    <w:rsid w:val="00046CA5"/>
    <w:rsid w:val="00060A47"/>
    <w:rsid w:val="000818F6"/>
    <w:rsid w:val="000A5454"/>
    <w:rsid w:val="00115A91"/>
    <w:rsid w:val="001226F0"/>
    <w:rsid w:val="00122BA9"/>
    <w:rsid w:val="00165F3E"/>
    <w:rsid w:val="00174C38"/>
    <w:rsid w:val="00186EB7"/>
    <w:rsid w:val="00192CE7"/>
    <w:rsid w:val="001C47C6"/>
    <w:rsid w:val="0020609D"/>
    <w:rsid w:val="00213649"/>
    <w:rsid w:val="002525FE"/>
    <w:rsid w:val="00291B72"/>
    <w:rsid w:val="00296975"/>
    <w:rsid w:val="002B3DB3"/>
    <w:rsid w:val="002B7374"/>
    <w:rsid w:val="002B755D"/>
    <w:rsid w:val="002D7909"/>
    <w:rsid w:val="002E1A3C"/>
    <w:rsid w:val="003452EE"/>
    <w:rsid w:val="00345A15"/>
    <w:rsid w:val="00381949"/>
    <w:rsid w:val="00383290"/>
    <w:rsid w:val="003A0750"/>
    <w:rsid w:val="003B0B86"/>
    <w:rsid w:val="003B7EBA"/>
    <w:rsid w:val="003D75D1"/>
    <w:rsid w:val="0040744A"/>
    <w:rsid w:val="0041360B"/>
    <w:rsid w:val="00447A2C"/>
    <w:rsid w:val="004507DB"/>
    <w:rsid w:val="00450C47"/>
    <w:rsid w:val="00453C46"/>
    <w:rsid w:val="004A6008"/>
    <w:rsid w:val="004C1B64"/>
    <w:rsid w:val="004D77BD"/>
    <w:rsid w:val="0053220B"/>
    <w:rsid w:val="00537A6A"/>
    <w:rsid w:val="00563B65"/>
    <w:rsid w:val="00574338"/>
    <w:rsid w:val="00594E7D"/>
    <w:rsid w:val="005A0105"/>
    <w:rsid w:val="005F24EE"/>
    <w:rsid w:val="00681683"/>
    <w:rsid w:val="00692AB9"/>
    <w:rsid w:val="006A4596"/>
    <w:rsid w:val="006B7DDF"/>
    <w:rsid w:val="006D25EE"/>
    <w:rsid w:val="006E7315"/>
    <w:rsid w:val="006F0EDB"/>
    <w:rsid w:val="0071361B"/>
    <w:rsid w:val="00717450"/>
    <w:rsid w:val="0072146D"/>
    <w:rsid w:val="00755395"/>
    <w:rsid w:val="0076466E"/>
    <w:rsid w:val="00781937"/>
    <w:rsid w:val="00782260"/>
    <w:rsid w:val="00795507"/>
    <w:rsid w:val="007A4D7E"/>
    <w:rsid w:val="007F2312"/>
    <w:rsid w:val="008068DA"/>
    <w:rsid w:val="008130DB"/>
    <w:rsid w:val="00813BBF"/>
    <w:rsid w:val="0082752F"/>
    <w:rsid w:val="008477DA"/>
    <w:rsid w:val="00850784"/>
    <w:rsid w:val="0087052D"/>
    <w:rsid w:val="00891EA2"/>
    <w:rsid w:val="00892D8F"/>
    <w:rsid w:val="008C0358"/>
    <w:rsid w:val="008E0518"/>
    <w:rsid w:val="0090228D"/>
    <w:rsid w:val="00954414"/>
    <w:rsid w:val="00961E52"/>
    <w:rsid w:val="00975273"/>
    <w:rsid w:val="009E339A"/>
    <w:rsid w:val="009F4EF0"/>
    <w:rsid w:val="00A2214B"/>
    <w:rsid w:val="00A32F39"/>
    <w:rsid w:val="00A44E57"/>
    <w:rsid w:val="00AA09F2"/>
    <w:rsid w:val="00AA3EFD"/>
    <w:rsid w:val="00AC68FC"/>
    <w:rsid w:val="00AE325E"/>
    <w:rsid w:val="00AF5DE1"/>
    <w:rsid w:val="00B11630"/>
    <w:rsid w:val="00B120C1"/>
    <w:rsid w:val="00B16592"/>
    <w:rsid w:val="00B355EB"/>
    <w:rsid w:val="00B60B6D"/>
    <w:rsid w:val="00B824C0"/>
    <w:rsid w:val="00B905CB"/>
    <w:rsid w:val="00BC25D7"/>
    <w:rsid w:val="00BF2C74"/>
    <w:rsid w:val="00BF4380"/>
    <w:rsid w:val="00C3598E"/>
    <w:rsid w:val="00C3663F"/>
    <w:rsid w:val="00C42704"/>
    <w:rsid w:val="00C4389B"/>
    <w:rsid w:val="00C66A65"/>
    <w:rsid w:val="00CB07E7"/>
    <w:rsid w:val="00D1736D"/>
    <w:rsid w:val="00D643AE"/>
    <w:rsid w:val="00D72B9B"/>
    <w:rsid w:val="00D81909"/>
    <w:rsid w:val="00DA1523"/>
    <w:rsid w:val="00DB45C2"/>
    <w:rsid w:val="00DD22B5"/>
    <w:rsid w:val="00DD340B"/>
    <w:rsid w:val="00E01C07"/>
    <w:rsid w:val="00E0470D"/>
    <w:rsid w:val="00E06C72"/>
    <w:rsid w:val="00E23B5F"/>
    <w:rsid w:val="00E2584F"/>
    <w:rsid w:val="00E34350"/>
    <w:rsid w:val="00E53D44"/>
    <w:rsid w:val="00E82155"/>
    <w:rsid w:val="00EA398D"/>
    <w:rsid w:val="00EB160D"/>
    <w:rsid w:val="00EB330E"/>
    <w:rsid w:val="00F00752"/>
    <w:rsid w:val="00F415A8"/>
    <w:rsid w:val="00F771E8"/>
    <w:rsid w:val="00F8297D"/>
    <w:rsid w:val="00F83C51"/>
    <w:rsid w:val="00F87484"/>
    <w:rsid w:val="00F94360"/>
    <w:rsid w:val="00F95EA1"/>
    <w:rsid w:val="00F97F1F"/>
    <w:rsid w:val="00FA1252"/>
    <w:rsid w:val="00FA5D6C"/>
    <w:rsid w:val="00FA6DD0"/>
    <w:rsid w:val="00FB5C6C"/>
    <w:rsid w:val="00FC237E"/>
    <w:rsid w:val="00FC7792"/>
    <w:rsid w:val="00FF4954"/>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B9F8788"/>
  <w15:docId w15:val="{C2638A3E-E774-2546-A197-2183E7834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SimSun" w:hAnsi="Century" w:cs="Century"/>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rsid w:val="00975273"/>
    <w:pPr>
      <w:keepNext/>
      <w:keepLines/>
      <w:spacing w:before="480" w:after="480"/>
      <w:outlineLvl w:val="0"/>
    </w:pPr>
    <w:rPr>
      <w:rFonts w:ascii="Arial" w:eastAsia="Arial" w:hAnsi="Arial" w:cs="Arial"/>
      <w:b/>
      <w:color w:val="365F91"/>
      <w:sz w:val="28"/>
      <w:szCs w:val="28"/>
    </w:rPr>
  </w:style>
  <w:style w:type="paragraph" w:styleId="2">
    <w:name w:val="heading 2"/>
    <w:basedOn w:val="a"/>
    <w:next w:val="a"/>
    <w:uiPriority w:val="9"/>
    <w:unhideWhenUsed/>
    <w:qFormat/>
    <w:rsid w:val="00975273"/>
    <w:pPr>
      <w:keepNext/>
      <w:keepLines/>
      <w:spacing w:before="320" w:after="240"/>
      <w:outlineLvl w:val="1"/>
    </w:pPr>
    <w:rPr>
      <w:rFonts w:ascii="Arial" w:eastAsia="Arial" w:hAnsi="Arial" w:cs="Arial"/>
      <w:b/>
      <w:color w:val="4F81BD"/>
      <w:sz w:val="26"/>
      <w:szCs w:val="26"/>
    </w:rPr>
  </w:style>
  <w:style w:type="paragraph" w:styleId="3">
    <w:name w:val="heading 3"/>
    <w:basedOn w:val="a"/>
    <w:next w:val="a"/>
    <w:uiPriority w:val="9"/>
    <w:unhideWhenUsed/>
    <w:qFormat/>
    <w:rsid w:val="00C4389B"/>
    <w:pPr>
      <w:keepNext/>
      <w:keepLines/>
      <w:spacing w:before="200"/>
      <w:outlineLvl w:val="2"/>
    </w:pPr>
    <w:rPr>
      <w:rFonts w:ascii="Arial" w:eastAsia="Arial" w:hAnsi="Arial" w:cs="Arial"/>
      <w:b/>
      <w:color w:val="4F81BD"/>
    </w:rPr>
  </w:style>
  <w:style w:type="paragraph" w:styleId="4">
    <w:name w:val="heading 4"/>
    <w:basedOn w:val="a"/>
    <w:next w:val="a"/>
    <w:uiPriority w:val="9"/>
    <w:semiHidden/>
    <w:unhideWhenUsed/>
    <w:qFormat/>
    <w:pPr>
      <w:keepNext/>
      <w:keepLines/>
      <w:spacing w:before="200" w:after="0"/>
      <w:outlineLvl w:val="3"/>
    </w:pPr>
    <w:rPr>
      <w:rFonts w:ascii="Arial" w:eastAsia="Arial" w:hAnsi="Arial" w:cs="Arial"/>
      <w:b/>
      <w:i/>
      <w:color w:val="4F81BD"/>
    </w:rPr>
  </w:style>
  <w:style w:type="paragraph" w:styleId="5">
    <w:name w:val="heading 5"/>
    <w:basedOn w:val="a"/>
    <w:next w:val="a"/>
    <w:uiPriority w:val="9"/>
    <w:semiHidden/>
    <w:unhideWhenUsed/>
    <w:qFormat/>
    <w:pPr>
      <w:keepNext/>
      <w:keepLines/>
      <w:spacing w:before="200" w:after="0"/>
      <w:outlineLvl w:val="4"/>
    </w:pPr>
    <w:rPr>
      <w:rFonts w:ascii="Arial" w:eastAsia="Arial" w:hAnsi="Arial" w:cs="Arial"/>
      <w:color w:val="243F60"/>
    </w:rPr>
  </w:style>
  <w:style w:type="paragraph" w:styleId="6">
    <w:name w:val="heading 6"/>
    <w:basedOn w:val="a"/>
    <w:next w:val="a"/>
    <w:uiPriority w:val="9"/>
    <w:semiHidden/>
    <w:unhideWhenUsed/>
    <w:qFormat/>
    <w:pPr>
      <w:keepNext/>
      <w:keepLines/>
      <w:spacing w:before="200" w:after="0"/>
      <w:outlineLvl w:val="5"/>
    </w:pPr>
    <w:rPr>
      <w:rFonts w:ascii="Arial" w:eastAsia="Arial" w:hAnsi="Arial" w:cs="Arial"/>
      <w:i/>
      <w:color w:val="243F6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pBdr>
        <w:bottom w:val="single" w:sz="8" w:space="4" w:color="4F81BD"/>
      </w:pBdr>
      <w:spacing w:after="300" w:line="240" w:lineRule="auto"/>
    </w:pPr>
    <w:rPr>
      <w:rFonts w:ascii="Arial" w:eastAsia="Arial" w:hAnsi="Arial" w:cs="Arial"/>
      <w:color w:val="17365D"/>
      <w:sz w:val="52"/>
      <w:szCs w:val="52"/>
    </w:rPr>
  </w:style>
  <w:style w:type="paragraph" w:styleId="a4">
    <w:name w:val="Subtitle"/>
    <w:basedOn w:val="a"/>
    <w:next w:val="a"/>
    <w:uiPriority w:val="11"/>
    <w:qFormat/>
    <w:rPr>
      <w:rFonts w:ascii="Arial" w:eastAsia="Arial" w:hAnsi="Arial" w:cs="Arial"/>
      <w:i/>
      <w:color w:val="4F81BD"/>
      <w:sz w:val="24"/>
      <w:szCs w:val="24"/>
    </w:rPr>
  </w:style>
  <w:style w:type="paragraph" w:styleId="a5">
    <w:name w:val="Balloon Text"/>
    <w:basedOn w:val="a"/>
    <w:link w:val="a6"/>
    <w:uiPriority w:val="99"/>
    <w:semiHidden/>
    <w:unhideWhenUsed/>
    <w:rsid w:val="008130DB"/>
    <w:pPr>
      <w:spacing w:after="0" w:line="240" w:lineRule="auto"/>
    </w:pPr>
    <w:rPr>
      <w:rFonts w:ascii="Times New Roman" w:hAnsi="Times New Roman" w:cs="Times New Roman"/>
      <w:sz w:val="18"/>
      <w:szCs w:val="18"/>
    </w:rPr>
  </w:style>
  <w:style w:type="character" w:customStyle="1" w:styleId="a6">
    <w:name w:val="吹き出し (文字)"/>
    <w:basedOn w:val="a0"/>
    <w:link w:val="a5"/>
    <w:uiPriority w:val="99"/>
    <w:semiHidden/>
    <w:rsid w:val="008130DB"/>
    <w:rPr>
      <w:rFonts w:ascii="Times New Roman" w:hAnsi="Times New Roman" w:cs="Times New Roman"/>
      <w:sz w:val="18"/>
      <w:szCs w:val="18"/>
    </w:rPr>
  </w:style>
  <w:style w:type="paragraph" w:styleId="a7">
    <w:name w:val="Revision"/>
    <w:hidden/>
    <w:uiPriority w:val="99"/>
    <w:semiHidden/>
    <w:rsid w:val="008130DB"/>
    <w:pPr>
      <w:spacing w:after="0" w:line="240" w:lineRule="auto"/>
    </w:pPr>
  </w:style>
  <w:style w:type="paragraph" w:styleId="a8">
    <w:name w:val="List Paragraph"/>
    <w:basedOn w:val="a"/>
    <w:uiPriority w:val="34"/>
    <w:qFormat/>
    <w:rsid w:val="008130DB"/>
    <w:pPr>
      <w:ind w:left="720"/>
      <w:contextualSpacing/>
    </w:pPr>
  </w:style>
  <w:style w:type="character" w:styleId="a9">
    <w:name w:val="Placeholder Text"/>
    <w:basedOn w:val="a0"/>
    <w:uiPriority w:val="99"/>
    <w:semiHidden/>
    <w:rsid w:val="00192CE7"/>
    <w:rPr>
      <w:color w:val="808080"/>
    </w:rPr>
  </w:style>
  <w:style w:type="character" w:styleId="aa">
    <w:name w:val="annotation reference"/>
    <w:basedOn w:val="a0"/>
    <w:uiPriority w:val="99"/>
    <w:semiHidden/>
    <w:unhideWhenUsed/>
    <w:rsid w:val="0020609D"/>
    <w:rPr>
      <w:sz w:val="16"/>
      <w:szCs w:val="16"/>
    </w:rPr>
  </w:style>
  <w:style w:type="paragraph" w:styleId="ab">
    <w:name w:val="annotation text"/>
    <w:basedOn w:val="a"/>
    <w:link w:val="ac"/>
    <w:uiPriority w:val="99"/>
    <w:semiHidden/>
    <w:unhideWhenUsed/>
    <w:rsid w:val="0020609D"/>
    <w:pPr>
      <w:spacing w:line="240" w:lineRule="auto"/>
    </w:pPr>
    <w:rPr>
      <w:sz w:val="20"/>
      <w:szCs w:val="20"/>
    </w:rPr>
  </w:style>
  <w:style w:type="character" w:customStyle="1" w:styleId="ac">
    <w:name w:val="コメント文字列 (文字)"/>
    <w:basedOn w:val="a0"/>
    <w:link w:val="ab"/>
    <w:uiPriority w:val="99"/>
    <w:semiHidden/>
    <w:rsid w:val="0020609D"/>
    <w:rPr>
      <w:sz w:val="20"/>
      <w:szCs w:val="20"/>
    </w:rPr>
  </w:style>
  <w:style w:type="paragraph" w:styleId="ad">
    <w:name w:val="annotation subject"/>
    <w:basedOn w:val="ab"/>
    <w:next w:val="ab"/>
    <w:link w:val="ae"/>
    <w:uiPriority w:val="99"/>
    <w:semiHidden/>
    <w:unhideWhenUsed/>
    <w:rsid w:val="0020609D"/>
    <w:rPr>
      <w:b/>
      <w:bCs/>
    </w:rPr>
  </w:style>
  <w:style w:type="character" w:customStyle="1" w:styleId="ae">
    <w:name w:val="コメント内容 (文字)"/>
    <w:basedOn w:val="ac"/>
    <w:link w:val="ad"/>
    <w:uiPriority w:val="99"/>
    <w:semiHidden/>
    <w:rsid w:val="0020609D"/>
    <w:rPr>
      <w:b/>
      <w:bCs/>
      <w:sz w:val="20"/>
      <w:szCs w:val="20"/>
    </w:rPr>
  </w:style>
  <w:style w:type="character" w:customStyle="1" w:styleId="il">
    <w:name w:val="il"/>
    <w:basedOn w:val="a0"/>
    <w:rsid w:val="0020609D"/>
  </w:style>
  <w:style w:type="character" w:customStyle="1" w:styleId="apple-converted-space">
    <w:name w:val="apple-converted-space"/>
    <w:basedOn w:val="a0"/>
    <w:rsid w:val="0020609D"/>
  </w:style>
  <w:style w:type="table" w:styleId="af">
    <w:name w:val="Table Grid"/>
    <w:basedOn w:val="a1"/>
    <w:uiPriority w:val="39"/>
    <w:rsid w:val="00A221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41360B"/>
    <w:pPr>
      <w:spacing w:before="120" w:after="120"/>
    </w:pPr>
    <w:rPr>
      <w:rFonts w:asciiTheme="minorHAnsi" w:hAnsiTheme="minorHAnsi"/>
      <w:b/>
      <w:bCs/>
      <w:caps/>
      <w:sz w:val="20"/>
      <w:szCs w:val="20"/>
    </w:rPr>
  </w:style>
  <w:style w:type="paragraph" w:styleId="20">
    <w:name w:val="toc 2"/>
    <w:basedOn w:val="a"/>
    <w:next w:val="a"/>
    <w:autoRedefine/>
    <w:uiPriority w:val="39"/>
    <w:unhideWhenUsed/>
    <w:rsid w:val="0041360B"/>
    <w:pPr>
      <w:spacing w:after="0"/>
      <w:ind w:left="220"/>
    </w:pPr>
    <w:rPr>
      <w:rFonts w:asciiTheme="minorHAnsi" w:hAnsiTheme="minorHAnsi"/>
      <w:smallCaps/>
      <w:sz w:val="20"/>
      <w:szCs w:val="20"/>
    </w:rPr>
  </w:style>
  <w:style w:type="paragraph" w:styleId="30">
    <w:name w:val="toc 3"/>
    <w:basedOn w:val="a"/>
    <w:next w:val="a"/>
    <w:autoRedefine/>
    <w:uiPriority w:val="39"/>
    <w:unhideWhenUsed/>
    <w:rsid w:val="0041360B"/>
    <w:pPr>
      <w:spacing w:after="0"/>
      <w:ind w:left="440"/>
    </w:pPr>
    <w:rPr>
      <w:rFonts w:asciiTheme="minorHAnsi" w:hAnsiTheme="minorHAnsi"/>
      <w:i/>
      <w:iCs/>
      <w:sz w:val="20"/>
      <w:szCs w:val="20"/>
    </w:rPr>
  </w:style>
  <w:style w:type="character" w:styleId="af0">
    <w:name w:val="Hyperlink"/>
    <w:basedOn w:val="a0"/>
    <w:uiPriority w:val="99"/>
    <w:unhideWhenUsed/>
    <w:rsid w:val="0041360B"/>
    <w:rPr>
      <w:color w:val="0000FF" w:themeColor="hyperlink"/>
      <w:u w:val="single"/>
    </w:rPr>
  </w:style>
  <w:style w:type="paragraph" w:styleId="40">
    <w:name w:val="toc 4"/>
    <w:basedOn w:val="a"/>
    <w:next w:val="a"/>
    <w:autoRedefine/>
    <w:uiPriority w:val="39"/>
    <w:unhideWhenUsed/>
    <w:rsid w:val="0041360B"/>
    <w:pPr>
      <w:spacing w:after="0"/>
      <w:ind w:left="660"/>
    </w:pPr>
    <w:rPr>
      <w:rFonts w:asciiTheme="minorHAnsi" w:hAnsiTheme="minorHAnsi"/>
      <w:sz w:val="18"/>
      <w:szCs w:val="18"/>
    </w:rPr>
  </w:style>
  <w:style w:type="paragraph" w:styleId="50">
    <w:name w:val="toc 5"/>
    <w:basedOn w:val="a"/>
    <w:next w:val="a"/>
    <w:autoRedefine/>
    <w:uiPriority w:val="39"/>
    <w:unhideWhenUsed/>
    <w:rsid w:val="0041360B"/>
    <w:pPr>
      <w:spacing w:after="0"/>
      <w:ind w:left="880"/>
    </w:pPr>
    <w:rPr>
      <w:rFonts w:asciiTheme="minorHAnsi" w:hAnsiTheme="minorHAnsi"/>
      <w:sz w:val="18"/>
      <w:szCs w:val="18"/>
    </w:rPr>
  </w:style>
  <w:style w:type="paragraph" w:styleId="60">
    <w:name w:val="toc 6"/>
    <w:basedOn w:val="a"/>
    <w:next w:val="a"/>
    <w:autoRedefine/>
    <w:uiPriority w:val="39"/>
    <w:unhideWhenUsed/>
    <w:rsid w:val="0041360B"/>
    <w:pPr>
      <w:spacing w:after="0"/>
      <w:ind w:left="1100"/>
    </w:pPr>
    <w:rPr>
      <w:rFonts w:asciiTheme="minorHAnsi" w:hAnsiTheme="minorHAnsi"/>
      <w:sz w:val="18"/>
      <w:szCs w:val="18"/>
    </w:rPr>
  </w:style>
  <w:style w:type="paragraph" w:styleId="7">
    <w:name w:val="toc 7"/>
    <w:basedOn w:val="a"/>
    <w:next w:val="a"/>
    <w:autoRedefine/>
    <w:uiPriority w:val="39"/>
    <w:unhideWhenUsed/>
    <w:rsid w:val="0041360B"/>
    <w:pPr>
      <w:spacing w:after="0"/>
      <w:ind w:left="1320"/>
    </w:pPr>
    <w:rPr>
      <w:rFonts w:asciiTheme="minorHAnsi" w:hAnsiTheme="minorHAnsi"/>
      <w:sz w:val="18"/>
      <w:szCs w:val="18"/>
    </w:rPr>
  </w:style>
  <w:style w:type="paragraph" w:styleId="8">
    <w:name w:val="toc 8"/>
    <w:basedOn w:val="a"/>
    <w:next w:val="a"/>
    <w:autoRedefine/>
    <w:uiPriority w:val="39"/>
    <w:unhideWhenUsed/>
    <w:rsid w:val="0041360B"/>
    <w:pPr>
      <w:spacing w:after="0"/>
      <w:ind w:left="1540"/>
    </w:pPr>
    <w:rPr>
      <w:rFonts w:asciiTheme="minorHAnsi" w:hAnsiTheme="minorHAnsi"/>
      <w:sz w:val="18"/>
      <w:szCs w:val="18"/>
    </w:rPr>
  </w:style>
  <w:style w:type="paragraph" w:styleId="9">
    <w:name w:val="toc 9"/>
    <w:basedOn w:val="a"/>
    <w:next w:val="a"/>
    <w:autoRedefine/>
    <w:uiPriority w:val="39"/>
    <w:unhideWhenUsed/>
    <w:rsid w:val="0041360B"/>
    <w:pPr>
      <w:spacing w:after="0"/>
      <w:ind w:left="1760"/>
    </w:pPr>
    <w:rPr>
      <w:rFonts w:asciiTheme="minorHAnsi" w:hAnsiTheme="minorHAnsi"/>
      <w:sz w:val="18"/>
      <w:szCs w:val="18"/>
    </w:rPr>
  </w:style>
  <w:style w:type="paragraph" w:styleId="af1">
    <w:name w:val="TOC Heading"/>
    <w:basedOn w:val="1"/>
    <w:next w:val="a"/>
    <w:uiPriority w:val="39"/>
    <w:unhideWhenUsed/>
    <w:qFormat/>
    <w:rsid w:val="0041360B"/>
    <w:pPr>
      <w:spacing w:after="0"/>
      <w:outlineLvl w:val="9"/>
    </w:pPr>
    <w:rPr>
      <w:rFonts w:asciiTheme="majorHAnsi" w:eastAsiaTheme="majorEastAsia" w:hAnsiTheme="majorHAnsi" w:cstheme="majorBidi"/>
      <w:bCs/>
      <w:color w:val="365F91" w:themeColor="accent1" w:themeShade="B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909661">
      <w:bodyDiv w:val="1"/>
      <w:marLeft w:val="0"/>
      <w:marRight w:val="0"/>
      <w:marTop w:val="0"/>
      <w:marBottom w:val="0"/>
      <w:divBdr>
        <w:top w:val="none" w:sz="0" w:space="0" w:color="auto"/>
        <w:left w:val="none" w:sz="0" w:space="0" w:color="auto"/>
        <w:bottom w:val="none" w:sz="0" w:space="0" w:color="auto"/>
        <w:right w:val="none" w:sz="0" w:space="0" w:color="auto"/>
      </w:divBdr>
    </w:div>
    <w:div w:id="1389915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0C299-3A15-BA42-9762-90EC772BA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36</Pages>
  <Words>8785</Words>
  <Characters>50077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山崎　大</cp:lastModifiedBy>
  <cp:revision>16</cp:revision>
  <dcterms:created xsi:type="dcterms:W3CDTF">2020-11-03T10:37:00Z</dcterms:created>
  <dcterms:modified xsi:type="dcterms:W3CDTF">2020-12-23T04:49:00Z</dcterms:modified>
</cp:coreProperties>
</file>